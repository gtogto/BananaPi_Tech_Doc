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633E" w:rsidRDefault="004D633E" w:rsidP="00FF33E4">
      <w:pPr>
        <w:ind w:left="800" w:right="400"/>
        <w:jc w:val="center"/>
      </w:pPr>
    </w:p>
    <w:p w:rsidR="004D633E" w:rsidRDefault="004D633E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Pr="00A45376" w:rsidRDefault="00DA58EB" w:rsidP="00FF33E4">
      <w:pPr>
        <w:spacing w:after="200" w:line="276" w:lineRule="auto"/>
        <w:ind w:left="800" w:right="400"/>
        <w:jc w:val="center"/>
        <w:rPr>
          <w:rFonts w:ascii="맑은 고딕" w:eastAsia="맑은 고딕" w:hAnsi="맑은 고딕"/>
          <w:b/>
          <w:sz w:val="44"/>
          <w:szCs w:val="44"/>
        </w:rPr>
      </w:pPr>
      <w:r>
        <w:rPr>
          <w:rFonts w:ascii="맑은 고딕" w:eastAsia="맑은 고딕" w:hAnsi="맑은 고딕" w:hint="eastAsia"/>
          <w:b/>
          <w:sz w:val="44"/>
          <w:szCs w:val="44"/>
        </w:rPr>
        <w:t xml:space="preserve">Banana </w:t>
      </w:r>
      <w:r w:rsidR="006B6DB4">
        <w:rPr>
          <w:rFonts w:ascii="맑은 고딕" w:eastAsia="맑은 고딕" w:hAnsi="맑은 고딕" w:hint="eastAsia"/>
          <w:b/>
          <w:sz w:val="44"/>
          <w:szCs w:val="44"/>
        </w:rPr>
        <w:t>Pi</w:t>
      </w:r>
      <w:r>
        <w:rPr>
          <w:rFonts w:ascii="맑은 고딕" w:eastAsia="맑은 고딕" w:hAnsi="맑은 고딕"/>
          <w:b/>
          <w:sz w:val="44"/>
          <w:szCs w:val="44"/>
        </w:rPr>
        <w:t xml:space="preserve"> M2</w:t>
      </w:r>
      <w:r w:rsidR="006B6DB4">
        <w:rPr>
          <w:rFonts w:ascii="맑은 고딕" w:eastAsia="맑은 고딕" w:hAnsi="맑은 고딕" w:hint="eastAsia"/>
          <w:b/>
          <w:sz w:val="44"/>
          <w:szCs w:val="44"/>
        </w:rPr>
        <w:t xml:space="preserve"> Zero</w:t>
      </w:r>
    </w:p>
    <w:p w:rsidR="00A45376" w:rsidRPr="001B3B9A" w:rsidRDefault="006C02FC" w:rsidP="00FF33E4">
      <w:pPr>
        <w:ind w:left="800" w:right="400"/>
        <w:jc w:val="center"/>
        <w:rPr>
          <w:b/>
          <w:sz w:val="24"/>
        </w:rPr>
      </w:pPr>
      <w:r w:rsidRPr="001B3B9A">
        <w:rPr>
          <w:rFonts w:hint="eastAsia"/>
          <w:b/>
          <w:sz w:val="24"/>
        </w:rPr>
        <w:t>Porting and Compile</w:t>
      </w: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Pr="00A45376" w:rsidRDefault="00DA58EB" w:rsidP="00FF33E4">
      <w:pPr>
        <w:ind w:left="800" w:right="400"/>
        <w:jc w:val="center"/>
        <w:rPr>
          <w:rFonts w:ascii="굴림" w:hAnsi="굴림"/>
          <w:b/>
          <w:bCs/>
          <w:color w:val="000000"/>
          <w:sz w:val="22"/>
          <w:szCs w:val="22"/>
        </w:rPr>
      </w:pPr>
      <w:r w:rsidRPr="00DA58EB">
        <w:rPr>
          <w:rFonts w:ascii="굴림" w:hAnsi="굴림"/>
          <w:b/>
          <w:bCs/>
          <w:noProof/>
          <w:color w:val="000000"/>
          <w:sz w:val="22"/>
          <w:szCs w:val="22"/>
        </w:rPr>
        <w:drawing>
          <wp:inline distT="0" distB="0" distL="0" distR="0" wp14:anchorId="60330E67" wp14:editId="21BC7A3C">
            <wp:extent cx="3200400" cy="2254469"/>
            <wp:effectExtent l="0" t="0" r="0" b="0"/>
            <wp:docPr id="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3580" cy="225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76" w:rsidRDefault="00A45376" w:rsidP="00FF33E4">
      <w:pPr>
        <w:ind w:left="800" w:right="400"/>
        <w:jc w:val="center"/>
        <w:rPr>
          <w:rFonts w:ascii="Tms Rmn" w:hAnsi="Tms Rmn"/>
        </w:rPr>
      </w:pPr>
    </w:p>
    <w:p w:rsidR="00D03E5A" w:rsidRDefault="00D03E5A" w:rsidP="00FF33E4">
      <w:pPr>
        <w:ind w:left="800" w:right="400"/>
        <w:jc w:val="center"/>
        <w:rPr>
          <w:rFonts w:ascii="Tms Rmn" w:hAnsi="Tms Rmn"/>
        </w:rPr>
      </w:pPr>
    </w:p>
    <w:p w:rsidR="004D633E" w:rsidRPr="00D03E5A" w:rsidRDefault="008C39C7" w:rsidP="00FF33E4">
      <w:pPr>
        <w:ind w:left="800" w:right="400"/>
        <w:jc w:val="center"/>
        <w:rPr>
          <w:rFonts w:ascii="Tms Rmn" w:hAnsi="Tms Rmn"/>
          <w:b/>
          <w:i/>
        </w:rPr>
      </w:pPr>
      <w:r w:rsidRPr="00D03E5A">
        <w:rPr>
          <w:rFonts w:ascii="Tms Rmn" w:hAnsi="Tms Rmn" w:hint="eastAsia"/>
          <w:b/>
          <w:i/>
        </w:rPr>
        <w:t>Ubuntu 16.04 LTS Version</w:t>
      </w:r>
    </w:p>
    <w:p w:rsidR="004D633E" w:rsidRDefault="004D633E" w:rsidP="00FF33E4">
      <w:pPr>
        <w:ind w:left="800" w:right="400"/>
        <w:jc w:val="center"/>
        <w:rPr>
          <w:rFonts w:ascii="Tms Rmn" w:hAnsi="Tms Rmn"/>
        </w:rPr>
      </w:pPr>
    </w:p>
    <w:p w:rsidR="00A45376" w:rsidRDefault="004D633E" w:rsidP="004D633E">
      <w:pPr>
        <w:widowControl/>
        <w:wordWrap/>
        <w:autoSpaceDE/>
        <w:autoSpaceDN/>
        <w:jc w:val="left"/>
        <w:rPr>
          <w:rFonts w:ascii="Tms Rmn" w:hAnsi="Tms Rmn"/>
          <w:color w:val="000000"/>
        </w:rPr>
      </w:pPr>
      <w:r>
        <w:rPr>
          <w:rFonts w:ascii="Tms Rmn" w:hAnsi="Tms Rmn"/>
          <w:sz w:val="28"/>
          <w:szCs w:val="28"/>
        </w:rPr>
        <w:br w:type="page"/>
      </w:r>
    </w:p>
    <w:tbl>
      <w:tblPr>
        <w:tblpPr w:leftFromText="142" w:rightFromText="142" w:vertAnchor="text" w:horzAnchor="margin" w:tblpX="-36" w:tblpY="-62"/>
        <w:tblW w:w="10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08"/>
      </w:tblGrid>
      <w:tr w:rsidR="00A45376" w:rsidTr="00647A1D">
        <w:tc>
          <w:tcPr>
            <w:tcW w:w="10008" w:type="dxa"/>
          </w:tcPr>
          <w:p w:rsidR="00A45376" w:rsidRDefault="00A45376" w:rsidP="00FF33E4">
            <w:pPr>
              <w:pStyle w:val="a4"/>
              <w:ind w:left="800" w:right="400"/>
              <w:jc w:val="center"/>
              <w:rPr>
                <w:rFonts w:ascii="HY견고딕"/>
                <w:color w:val="000000"/>
              </w:rPr>
            </w:pPr>
            <w:r>
              <w:rPr>
                <w:rFonts w:ascii="HY견고딕"/>
                <w:color w:val="000000"/>
              </w:rPr>
              <w:lastRenderedPageBreak/>
              <w:t>SECURITY WARNING</w:t>
            </w:r>
          </w:p>
          <w:p w:rsidR="00A45376" w:rsidRDefault="00A45376" w:rsidP="00FF33E4">
            <w:pPr>
              <w:pStyle w:val="a4"/>
              <w:ind w:left="800" w:right="400"/>
              <w:rPr>
                <w:rFonts w:ascii="굴림" w:hAnsi="굴림"/>
                <w:color w:val="000000"/>
              </w:rPr>
            </w:pPr>
            <w:r>
              <w:rPr>
                <w:rFonts w:ascii="굴림" w:hAnsi="굴림" w:hint="eastAsia"/>
                <w:color w:val="000000"/>
              </w:rPr>
              <w:t xml:space="preserve">이 문서에 포함되어 있는 정보는 전자부품연구원(KETI)의 자산이며, 전자부품연구원(KETI)의 서면 허락 없이 타인에 배포되거나, 재가공 되거나, 제공된 기업사 이외로 반출 및 공개될 수 없습니다. </w:t>
            </w:r>
          </w:p>
        </w:tc>
      </w:tr>
    </w:tbl>
    <w:p w:rsidR="00A45376" w:rsidRDefault="00A45376" w:rsidP="00FF33E4">
      <w:pPr>
        <w:ind w:left="800" w:right="400"/>
        <w:jc w:val="center"/>
        <w:rPr>
          <w:rFonts w:ascii="HY견고딕" w:eastAsia="HY견고딕"/>
          <w:color w:val="000000"/>
          <w:sz w:val="32"/>
        </w:rPr>
      </w:pPr>
      <w:r>
        <w:rPr>
          <w:rFonts w:ascii="HY견고딕" w:eastAsia="HY견고딕" w:hint="eastAsia"/>
          <w:color w:val="000000"/>
          <w:sz w:val="32"/>
        </w:rPr>
        <w:t>문서정보 / 수정 내역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832"/>
        <w:gridCol w:w="1113"/>
        <w:gridCol w:w="824"/>
        <w:gridCol w:w="1790"/>
        <w:gridCol w:w="4277"/>
      </w:tblGrid>
      <w:tr w:rsidR="00A45376" w:rsidTr="004F234D">
        <w:trPr>
          <w:cantSplit/>
          <w:jc w:val="center"/>
        </w:trPr>
        <w:tc>
          <w:tcPr>
            <w:tcW w:w="184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수정날짜</w:t>
            </w:r>
          </w:p>
        </w:tc>
        <w:tc>
          <w:tcPr>
            <w:tcW w:w="1118" w:type="dxa"/>
            <w:shd w:val="clear" w:color="auto" w:fill="CCCCCC"/>
            <w:vAlign w:val="center"/>
          </w:tcPr>
          <w:p w:rsidR="00A45376" w:rsidRDefault="004F234D" w:rsidP="004F234D">
            <w:r>
              <w:rPr>
                <w:rFonts w:hint="eastAsia"/>
              </w:rPr>
              <w:t>수정</w:t>
            </w:r>
            <w:r w:rsidR="00A45376">
              <w:rPr>
                <w:rFonts w:hint="eastAsia"/>
              </w:rPr>
              <w:t>자</w:t>
            </w:r>
          </w:p>
        </w:tc>
        <w:tc>
          <w:tcPr>
            <w:tcW w:w="826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버전</w:t>
            </w:r>
          </w:p>
        </w:tc>
        <w:tc>
          <w:tcPr>
            <w:tcW w:w="180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추가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항목</w:t>
            </w:r>
          </w:p>
        </w:tc>
        <w:tc>
          <w:tcPr>
            <w:tcW w:w="430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용</w:t>
            </w: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4D633E">
            <w:r>
              <w:t>20</w:t>
            </w:r>
            <w:r w:rsidR="004D633E">
              <w:t>20</w:t>
            </w:r>
            <w:r>
              <w:t>-</w:t>
            </w:r>
            <w:r w:rsidR="004D633E">
              <w:t>06</w:t>
            </w:r>
            <w:r>
              <w:t>-</w:t>
            </w:r>
            <w:r w:rsidR="004D633E">
              <w:t>18</w:t>
            </w:r>
          </w:p>
        </w:tc>
        <w:tc>
          <w:tcPr>
            <w:tcW w:w="1118" w:type="dxa"/>
            <w:vAlign w:val="center"/>
          </w:tcPr>
          <w:p w:rsidR="00A45376" w:rsidRDefault="004D633E" w:rsidP="004F234D">
            <w:r>
              <w:rPr>
                <w:rFonts w:hint="eastAsia"/>
              </w:rPr>
              <w:t>오규태</w:t>
            </w:r>
          </w:p>
        </w:tc>
        <w:tc>
          <w:tcPr>
            <w:tcW w:w="826" w:type="dxa"/>
            <w:vAlign w:val="center"/>
          </w:tcPr>
          <w:p w:rsidR="00A45376" w:rsidRDefault="00EE385D" w:rsidP="004F234D">
            <w:r>
              <w:rPr>
                <w:rFonts w:hint="eastAsia"/>
              </w:rPr>
              <w:t>1.0</w:t>
            </w:r>
          </w:p>
        </w:tc>
        <w:tc>
          <w:tcPr>
            <w:tcW w:w="1800" w:type="dxa"/>
            <w:vAlign w:val="center"/>
          </w:tcPr>
          <w:p w:rsidR="00A45376" w:rsidRDefault="00A45376" w:rsidP="004F234D">
            <w:pPr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Pr="00EB6D57" w:rsidRDefault="004D633E" w:rsidP="004F234D">
            <w:r>
              <w:rPr>
                <w:rFonts w:hint="eastAsia"/>
              </w:rPr>
              <w:t xml:space="preserve">NanoPi </w:t>
            </w:r>
            <w:r>
              <w:t xml:space="preserve">NEO </w:t>
            </w:r>
            <w:r>
              <w:rPr>
                <w:rFonts w:hint="eastAsia"/>
              </w:rPr>
              <w:t>Air</w:t>
            </w:r>
            <w:r>
              <w:t xml:space="preserve"> Porting &amp; Compile</w:t>
            </w:r>
          </w:p>
        </w:tc>
      </w:tr>
      <w:tr w:rsidR="00A45376" w:rsidTr="004F234D">
        <w:trPr>
          <w:cantSplit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</w:tbl>
    <w:p w:rsidR="00A45376" w:rsidRDefault="00A45376" w:rsidP="00FF33E4">
      <w:pPr>
        <w:ind w:left="800" w:right="400"/>
        <w:jc w:val="center"/>
        <w:rPr>
          <w:color w:val="000000"/>
        </w:rPr>
      </w:pPr>
    </w:p>
    <w:p w:rsidR="00A45376" w:rsidRDefault="00495812" w:rsidP="00FF33E4">
      <w:pPr>
        <w:ind w:left="800" w:right="400"/>
        <w:jc w:val="center"/>
        <w:rPr>
          <w:color w:val="000000"/>
        </w:rPr>
      </w:pPr>
      <w:bookmarkStart w:id="0" w:name="_Toc99410062"/>
      <w:r>
        <w:rPr>
          <w:rFonts w:ascii="돋움체" w:eastAsia="돋움체" w:cs="돋움체"/>
          <w:noProof/>
          <w:color w:val="000000"/>
          <w:kern w:val="0"/>
          <w:szCs w:val="1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-1905</wp:posOffset>
                </wp:positionV>
                <wp:extent cx="6286500" cy="3086735"/>
                <wp:effectExtent l="9525" t="7620" r="9525" b="10795"/>
                <wp:wrapNone/>
                <wp:docPr id="3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86500" cy="308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5938" w:rsidRDefault="00675938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Y견고딕" w:eastAsia="HY견고딕" w:hint="eastAsia"/>
                                <w:sz w:val="32"/>
                                <w:szCs w:val="32"/>
                              </w:rPr>
                              <w:t>문 서 규 칙</w:t>
                            </w:r>
                          </w:p>
                          <w:p w:rsidR="00675938" w:rsidRDefault="00675938" w:rsidP="00FF33E4">
                            <w:pPr>
                              <w:ind w:left="800" w:right="400"/>
                              <w:jc w:val="center"/>
                            </w:pPr>
                          </w:p>
                          <w:p w:rsidR="00675938" w:rsidRDefault="00675938" w:rsidP="00FF33E4">
                            <w:pPr>
                              <w:ind w:left="800" w:right="400"/>
                            </w:pPr>
                          </w:p>
                          <w:p w:rsidR="00675938" w:rsidRPr="000762D0" w:rsidRDefault="00675938" w:rsidP="00FF33E4">
                            <w:pPr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ind w:left="1200" w:right="400"/>
                              <w:rPr>
                                <w:rFonts w:ascii="굴림" w:hAnsi="굴림"/>
                              </w:rPr>
                            </w:pPr>
                            <w:r w:rsidRPr="000762D0">
                              <w:rPr>
                                <w:rFonts w:ascii="굴림" w:hAnsi="굴림" w:hint="eastAsia"/>
                              </w:rPr>
                              <w:t xml:space="preserve">작성 및 확인은 Microsoft Word </w:t>
                            </w:r>
                            <w:r>
                              <w:rPr>
                                <w:rFonts w:ascii="굴림" w:hAnsi="굴림" w:hint="eastAsia"/>
                              </w:rPr>
                              <w:t>2010</w:t>
                            </w:r>
                            <w:r w:rsidRPr="000762D0">
                              <w:rPr>
                                <w:rFonts w:ascii="굴림" w:hAnsi="굴림" w:hint="eastAsia"/>
                              </w:rPr>
                              <w:t>으로 작성 되</w:t>
                            </w:r>
                            <w:r>
                              <w:rPr>
                                <w:rFonts w:ascii="굴림" w:hAnsi="굴림" w:hint="eastAsia"/>
                              </w:rPr>
                              <w:t>었</w:t>
                            </w:r>
                            <w:r w:rsidRPr="000762D0">
                              <w:rPr>
                                <w:rFonts w:ascii="굴림" w:hAnsi="굴림" w:hint="eastAsia"/>
                              </w:rPr>
                              <w:t>으며, Acrobat Reader로 읽는다.</w:t>
                            </w:r>
                          </w:p>
                          <w:p w:rsidR="00675938" w:rsidRPr="000762D0" w:rsidRDefault="00675938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Category는 설계서, 기술문서, 분석서, 사양서로 구분하며, 기재된 정보가 표기되며, 머리글의 Category에 해당 구분 정보를 표기된다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.</w:t>
                            </w:r>
                          </w:p>
                          <w:p w:rsidR="00675938" w:rsidRPr="000762D0" w:rsidRDefault="00675938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본 문서의 사용 대상이 되는 기술 명은 오른쪽 큰 여백에 기재되며(</w:t>
                            </w: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Embedded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 xml:space="preserve"> IT 1.x), 버전 정보만 틀린 경우에는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제품의 버전까지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</w:t>
                            </w: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된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다.</w:t>
                            </w:r>
                          </w:p>
                          <w:p w:rsidR="00675938" w:rsidRPr="000762D0" w:rsidRDefault="00675938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첨부 파일 버전은 첨부 파일이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존재하는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경우에 기재되며,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첨부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파일의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표기된다</w:t>
                            </w:r>
                          </w:p>
                          <w:p w:rsidR="00675938" w:rsidRPr="000762D0" w:rsidRDefault="00675938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문서 최종 수정 일에는 문서의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최종 수정 일이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-9pt;margin-top:-.15pt;width:495pt;height:243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">
                <v:textbox>
                  <w:txbxContent>
                    <w:p w:rsidR="00675938" w:rsidRDefault="00675938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32"/>
                          <w:szCs w:val="32"/>
                        </w:rPr>
                      </w:pPr>
                      <w:r>
                        <w:rPr>
                          <w:rFonts w:ascii="HY견고딕" w:eastAsia="HY견고딕" w:hint="eastAsia"/>
                          <w:sz w:val="32"/>
                          <w:szCs w:val="32"/>
                        </w:rPr>
                        <w:t>문 서 규 칙</w:t>
                      </w:r>
                    </w:p>
                    <w:p w:rsidR="00675938" w:rsidRDefault="00675938" w:rsidP="00FF33E4">
                      <w:pPr>
                        <w:ind w:left="800" w:right="400"/>
                        <w:jc w:val="center"/>
                      </w:pPr>
                    </w:p>
                    <w:p w:rsidR="00675938" w:rsidRDefault="00675938" w:rsidP="00FF33E4">
                      <w:pPr>
                        <w:ind w:left="800" w:right="400"/>
                      </w:pPr>
                    </w:p>
                    <w:p w:rsidR="00675938" w:rsidRPr="000762D0" w:rsidRDefault="00675938" w:rsidP="00FF33E4">
                      <w:pPr>
                        <w:numPr>
                          <w:ilvl w:val="0"/>
                          <w:numId w:val="2"/>
                        </w:numPr>
                        <w:spacing w:line="360" w:lineRule="auto"/>
                        <w:ind w:left="1200" w:right="400"/>
                        <w:rPr>
                          <w:rFonts w:ascii="굴림" w:hAnsi="굴림"/>
                        </w:rPr>
                      </w:pPr>
                      <w:r w:rsidRPr="000762D0">
                        <w:rPr>
                          <w:rFonts w:ascii="굴림" w:hAnsi="굴림" w:hint="eastAsia"/>
                        </w:rPr>
                        <w:t xml:space="preserve">작성 및 확인은 Microsoft Word </w:t>
                      </w:r>
                      <w:r>
                        <w:rPr>
                          <w:rFonts w:ascii="굴림" w:hAnsi="굴림" w:hint="eastAsia"/>
                        </w:rPr>
                        <w:t>2010</w:t>
                      </w:r>
                      <w:r w:rsidRPr="000762D0">
                        <w:rPr>
                          <w:rFonts w:ascii="굴림" w:hAnsi="굴림" w:hint="eastAsia"/>
                        </w:rPr>
                        <w:t>으로 작성 되</w:t>
                      </w:r>
                      <w:r>
                        <w:rPr>
                          <w:rFonts w:ascii="굴림" w:hAnsi="굴림" w:hint="eastAsia"/>
                        </w:rPr>
                        <w:t>었</w:t>
                      </w:r>
                      <w:r w:rsidRPr="000762D0">
                        <w:rPr>
                          <w:rFonts w:ascii="굴림" w:hAnsi="굴림" w:hint="eastAsia"/>
                        </w:rPr>
                        <w:t>으며, Acrobat Reader로 읽는다.</w:t>
                      </w:r>
                    </w:p>
                    <w:p w:rsidR="00675938" w:rsidRPr="000762D0" w:rsidRDefault="00675938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Category는 설계서, 기술문서, 분석서, 사양서로 구분하며, 기재된 정보가 표기되며, 머리글의 Category에 해당 구분 정보를 표기된다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.</w:t>
                      </w:r>
                    </w:p>
                    <w:p w:rsidR="00675938" w:rsidRPr="000762D0" w:rsidRDefault="00675938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본 문서의 사용 대상이 되는 기술 명은 오른쪽 큰 여백에 기재되며(</w:t>
                      </w: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Embedded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 xml:space="preserve"> IT 1.x), 버전 정보만 틀린 경우에는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제품의 버전까지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</w:t>
                      </w: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된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다.</w:t>
                      </w:r>
                    </w:p>
                    <w:p w:rsidR="00675938" w:rsidRPr="000762D0" w:rsidRDefault="00675938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첨부 파일 버전은 첨부 파일이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존재하는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경우에 기재되며,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첨부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파일의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표기된다</w:t>
                      </w:r>
                    </w:p>
                    <w:p w:rsidR="00675938" w:rsidRPr="000762D0" w:rsidRDefault="00675938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문서 최종 수정 일에는 문서의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최종 수정 일이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표기된다.</w:t>
                      </w:r>
                    </w:p>
                  </w:txbxContent>
                </v:textbox>
              </v:rect>
            </w:pict>
          </mc:Fallback>
        </mc:AlternateContent>
      </w:r>
      <w:bookmarkEnd w:id="0"/>
    </w:p>
    <w:p w:rsidR="00A45376" w:rsidRDefault="00A45376" w:rsidP="0053341D">
      <w:pPr>
        <w:pStyle w:val="2"/>
        <w:numPr>
          <w:ilvl w:val="0"/>
          <w:numId w:val="0"/>
        </w:numPr>
      </w:pPr>
    </w:p>
    <w:p w:rsidR="00A45376" w:rsidRDefault="00A45376" w:rsidP="00FF33E4">
      <w:pPr>
        <w:pStyle w:val="a8"/>
        <w:ind w:left="800" w:right="400"/>
        <w:rPr>
          <w:color w:val="000000"/>
          <w:sz w:val="32"/>
        </w:rPr>
      </w:pPr>
    </w:p>
    <w:p w:rsidR="00A45376" w:rsidRPr="00EF1F2D" w:rsidRDefault="00495812" w:rsidP="00FF33E4">
      <w:pPr>
        <w:pStyle w:val="a8"/>
        <w:ind w:left="2400" w:right="400" w:hanging="1600"/>
        <w:rPr>
          <w:color w:val="000000"/>
          <w:sz w:val="32"/>
        </w:rPr>
      </w:pPr>
      <w:r>
        <w:rPr>
          <w:noProof/>
          <w:color w:val="000000"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F0D58" wp14:editId="10FFCA4E">
                <wp:simplePos x="0" y="0"/>
                <wp:positionH relativeFrom="column">
                  <wp:posOffset>-114300</wp:posOffset>
                </wp:positionH>
                <wp:positionV relativeFrom="paragraph">
                  <wp:posOffset>2279015</wp:posOffset>
                </wp:positionV>
                <wp:extent cx="6286500" cy="2087880"/>
                <wp:effectExtent l="9525" t="12065" r="9525" b="5080"/>
                <wp:wrapNone/>
                <wp:docPr id="3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86500" cy="2087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5938" w:rsidRDefault="00675938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Y견고딕" w:eastAsia="HY견고딕" w:hint="eastAsia"/>
                                <w:sz w:val="32"/>
                                <w:szCs w:val="32"/>
                              </w:rPr>
                              <w:t>주 의 사 항</w:t>
                            </w:r>
                          </w:p>
                          <w:p w:rsidR="00675938" w:rsidRDefault="00675938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10"/>
                                <w:szCs w:val="10"/>
                              </w:rPr>
                            </w:pPr>
                          </w:p>
                          <w:p w:rsidR="00675938" w:rsidRPr="005B7B8A" w:rsidRDefault="00675938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기술 군의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특성상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동일 제품명에도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여러 개의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버전이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존재할 수 있으므로, 이 문서에 표기된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버전을 확인하지 않거나, 본문에 나타난 주의 사항 등을 준수하지 않아 발생된 문제에 대해서는 전자부품연구원(KETI)에서는 책임을 지지 아니한다.</w:t>
                            </w:r>
                          </w:p>
                          <w:p w:rsidR="00675938" w:rsidRPr="005B7B8A" w:rsidRDefault="00675938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본 문서에 대한 정확한 용도를 확인할 수 없을 경우 기술지원부서(031-789-7000) 또는 기술문서 담당자에게 당 문서에 대한 용도를 확인 후 작업을 진행해야 한다.</w:t>
                            </w:r>
                          </w:p>
                          <w:p w:rsidR="00675938" w:rsidRDefault="00675938" w:rsidP="00FF33E4">
                            <w:pPr>
                              <w:ind w:left="800" w:right="4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8F0D58" id="Rectangle 3" o:spid="_x0000_s1027" style="position:absolute;left:0;text-align:left;margin-left:-9pt;margin-top:179.45pt;width:495pt;height:16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">
                <v:textbox>
                  <w:txbxContent>
                    <w:p w:rsidR="00675938" w:rsidRDefault="00675938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32"/>
                          <w:szCs w:val="32"/>
                        </w:rPr>
                      </w:pPr>
                      <w:r>
                        <w:rPr>
                          <w:rFonts w:ascii="HY견고딕" w:eastAsia="HY견고딕" w:hint="eastAsia"/>
                          <w:sz w:val="32"/>
                          <w:szCs w:val="32"/>
                        </w:rPr>
                        <w:t>주 의 사 항</w:t>
                      </w:r>
                    </w:p>
                    <w:p w:rsidR="00675938" w:rsidRDefault="00675938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10"/>
                          <w:szCs w:val="10"/>
                        </w:rPr>
                      </w:pPr>
                    </w:p>
                    <w:p w:rsidR="00675938" w:rsidRPr="005B7B8A" w:rsidRDefault="00675938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기술 군의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특성상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동일 제품명에도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여러 개의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버전이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존재할 수 있으므로, 이 문서에 표기된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버전을 확인하지 않거나, 본문에 나타난 주의 사항 등을 준수하지 않아 발생된 문제에 대해서는 전자부품연구원(KETI)에서는 책임을 지지 아니한다.</w:t>
                      </w:r>
                    </w:p>
                    <w:p w:rsidR="00675938" w:rsidRPr="005B7B8A" w:rsidRDefault="00675938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본 문서에 대한 정확한 용도를 확인할 수 없을 경우 기술지원부서(031-789-7000) 또는 기술문서 담당자에게 당 문서에 대한 용도를 확인 후 작업을 진행해야 한다.</w:t>
                      </w:r>
                    </w:p>
                    <w:p w:rsidR="00675938" w:rsidRDefault="00675938" w:rsidP="00FF33E4">
                      <w:pPr>
                        <w:ind w:left="800" w:right="400"/>
                      </w:pPr>
                    </w:p>
                  </w:txbxContent>
                </v:textbox>
              </v:rect>
            </w:pict>
          </mc:Fallback>
        </mc:AlternateContent>
      </w:r>
      <w:r w:rsidR="00A45376">
        <w:rPr>
          <w:color w:val="000000"/>
          <w:sz w:val="32"/>
        </w:rPr>
        <w:br w:type="page"/>
      </w:r>
    </w:p>
    <w:sdt>
      <w:sdtPr>
        <w:rPr>
          <w:rFonts w:ascii="바탕" w:eastAsia="굴림" w:hAnsi="Times New Roman"/>
          <w:b w:val="0"/>
          <w:bCs w:val="0"/>
          <w:color w:val="auto"/>
          <w:kern w:val="2"/>
          <w:sz w:val="20"/>
          <w:lang w:val="ko-KR"/>
        </w:rPr>
        <w:id w:val="-1162626851"/>
        <w:docPartObj>
          <w:docPartGallery w:val="Table of Contents"/>
          <w:docPartUnique/>
        </w:docPartObj>
      </w:sdtPr>
      <w:sdtContent>
        <w:p w:rsidR="00EF1F2D" w:rsidRDefault="00EF1F2D" w:rsidP="0053341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:rsidR="004F234D" w:rsidRDefault="00EF1F2D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0482766" w:history="1">
            <w:r w:rsidR="004F234D" w:rsidRPr="00EF441C">
              <w:rPr>
                <w:rStyle w:val="ad"/>
                <w:noProof/>
              </w:rPr>
              <w:t>1.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D45C3C">
              <w:rPr>
                <w:rStyle w:val="ad"/>
                <w:rFonts w:hint="eastAsia"/>
                <w:noProof/>
              </w:rPr>
              <w:t>introduction</w:t>
            </w:r>
            <w:r w:rsidR="004F234D">
              <w:rPr>
                <w:noProof/>
                <w:webHidden/>
              </w:rPr>
              <w:tab/>
            </w:r>
            <w:r w:rsidR="004F234D">
              <w:rPr>
                <w:noProof/>
                <w:webHidden/>
              </w:rPr>
              <w:fldChar w:fldCharType="begin"/>
            </w:r>
            <w:r w:rsidR="004F234D">
              <w:rPr>
                <w:noProof/>
                <w:webHidden/>
              </w:rPr>
              <w:instrText xml:space="preserve"> PAGEREF _Toc340482766 \h </w:instrText>
            </w:r>
            <w:r w:rsidR="004F234D">
              <w:rPr>
                <w:noProof/>
                <w:webHidden/>
              </w:rPr>
            </w:r>
            <w:r w:rsidR="004F234D">
              <w:rPr>
                <w:noProof/>
                <w:webHidden/>
              </w:rPr>
              <w:fldChar w:fldCharType="separate"/>
            </w:r>
            <w:r w:rsidR="004F234D">
              <w:rPr>
                <w:noProof/>
                <w:webHidden/>
              </w:rPr>
              <w:t>4</w:t>
            </w:r>
            <w:r w:rsidR="004F234D">
              <w:rPr>
                <w:noProof/>
                <w:webHidden/>
              </w:rPr>
              <w:fldChar w:fldCharType="end"/>
            </w:r>
          </w:hyperlink>
        </w:p>
        <w:p w:rsidR="004F234D" w:rsidRDefault="00675938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69" w:history="1">
            <w:r w:rsidR="004F234D" w:rsidRPr="00EF441C">
              <w:rPr>
                <w:rStyle w:val="ad"/>
                <w:noProof/>
              </w:rPr>
              <w:t>2.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ED5856">
              <w:rPr>
                <w:rStyle w:val="ad"/>
                <w:noProof/>
              </w:rPr>
              <w:t>hardware spec</w:t>
            </w:r>
            <w:r w:rsidR="002110B5">
              <w:rPr>
                <w:rStyle w:val="ad"/>
                <w:noProof/>
              </w:rPr>
              <w:t>ification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4</w:t>
            </w:r>
          </w:hyperlink>
        </w:p>
        <w:p w:rsidR="004F234D" w:rsidRDefault="00675938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72" w:history="1">
            <w:r w:rsidR="004F234D" w:rsidRPr="00EF441C">
              <w:rPr>
                <w:rStyle w:val="ad"/>
                <w:noProof/>
              </w:rPr>
              <w:t>3.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ED5856">
              <w:rPr>
                <w:rStyle w:val="ad"/>
                <w:noProof/>
              </w:rPr>
              <w:t>software features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675938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3" w:history="1">
            <w:r w:rsidR="004F234D" w:rsidRPr="00EF441C">
              <w:rPr>
                <w:rStyle w:val="ad"/>
                <w:noProof/>
              </w:rPr>
              <w:t>3.1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D45C3C">
              <w:rPr>
                <w:rStyle w:val="ad"/>
                <w:noProof/>
              </w:rPr>
              <w:t>write linux sd card based on windows platform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675938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4" w:history="1">
            <w:r w:rsidR="004F234D" w:rsidRPr="00EF441C">
              <w:rPr>
                <w:rStyle w:val="ad"/>
                <w:noProof/>
              </w:rPr>
              <w:t>3.2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D45C3C">
              <w:rPr>
                <w:rStyle w:val="ad"/>
                <w:noProof/>
              </w:rPr>
              <w:t>boot your orangepi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675938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5" w:history="1">
            <w:r w:rsidR="004F234D" w:rsidRPr="00EF441C">
              <w:rPr>
                <w:rStyle w:val="ad"/>
                <w:noProof/>
              </w:rPr>
              <w:t>3.3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d"/>
                <w:rFonts w:hint="eastAsia"/>
                <w:noProof/>
              </w:rPr>
              <w:t>login via vnc and ssh</w:t>
            </w:r>
            <w:r w:rsidR="004F234D">
              <w:rPr>
                <w:noProof/>
                <w:webHidden/>
              </w:rPr>
              <w:tab/>
            </w:r>
            <w:r w:rsidR="003C429A">
              <w:rPr>
                <w:noProof/>
                <w:webHidden/>
              </w:rPr>
              <w:t>9</w:t>
            </w:r>
          </w:hyperlink>
        </w:p>
        <w:p w:rsidR="00ED5856" w:rsidRDefault="00675938" w:rsidP="00ED5856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72" w:history="1">
            <w:r w:rsidR="00ED5856">
              <w:rPr>
                <w:rStyle w:val="ad"/>
                <w:noProof/>
              </w:rPr>
              <w:t>4</w:t>
            </w:r>
            <w:r w:rsidR="00ED5856" w:rsidRPr="00EF441C">
              <w:rPr>
                <w:rStyle w:val="ad"/>
                <w:noProof/>
              </w:rPr>
              <w:t>.</w:t>
            </w:r>
            <w:r w:rsidR="00ED5856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3C429A">
              <w:rPr>
                <w:rStyle w:val="ad"/>
                <w:noProof/>
              </w:rPr>
              <w:t>install package and test program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10</w:t>
            </w:r>
          </w:hyperlink>
        </w:p>
        <w:p w:rsidR="00ED5856" w:rsidRDefault="00675938" w:rsidP="00ED5856">
          <w:pPr>
            <w:pStyle w:val="20"/>
            <w:tabs>
              <w:tab w:val="left" w:pos="800"/>
              <w:tab w:val="right" w:leader="dot" w:pos="9628"/>
            </w:tabs>
            <w:rPr>
              <w:noProof/>
            </w:rPr>
          </w:pPr>
          <w:hyperlink w:anchor="_Toc340482773" w:history="1">
            <w:r w:rsidR="00ED5856">
              <w:rPr>
                <w:rStyle w:val="ad"/>
                <w:noProof/>
              </w:rPr>
              <w:t>4</w:t>
            </w:r>
            <w:r w:rsidR="00ED5856" w:rsidRPr="00EF441C">
              <w:rPr>
                <w:rStyle w:val="ad"/>
                <w:noProof/>
              </w:rPr>
              <w:t>.1</w:t>
            </w:r>
            <w:r w:rsidR="00ED5856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d"/>
                <w:noProof/>
              </w:rPr>
              <w:t>install package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</w:t>
            </w:r>
          </w:hyperlink>
          <w:r w:rsidR="0052734D">
            <w:rPr>
              <w:noProof/>
            </w:rPr>
            <w:t>0</w:t>
          </w:r>
        </w:p>
        <w:p w:rsidR="00ED5856" w:rsidRDefault="00675938" w:rsidP="00ED5856">
          <w:pPr>
            <w:pStyle w:val="20"/>
            <w:tabs>
              <w:tab w:val="left" w:pos="800"/>
              <w:tab w:val="right" w:leader="dot" w:pos="9628"/>
            </w:tabs>
            <w:rPr>
              <w:noProof/>
            </w:rPr>
          </w:pPr>
          <w:hyperlink w:anchor="_Toc340482773" w:history="1">
            <w:r w:rsidR="00ED5856">
              <w:rPr>
                <w:rStyle w:val="ad"/>
                <w:noProof/>
              </w:rPr>
              <w:t>4</w:t>
            </w:r>
            <w:r w:rsidR="00ED5856" w:rsidRPr="00EF441C">
              <w:rPr>
                <w:rStyle w:val="ad"/>
                <w:noProof/>
              </w:rPr>
              <w:t>.</w:t>
            </w:r>
            <w:r w:rsidR="00ED5856">
              <w:rPr>
                <w:rStyle w:val="ad"/>
                <w:noProof/>
              </w:rPr>
              <w:t>2</w:t>
            </w:r>
            <w:r w:rsidR="00ED5856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d"/>
                <w:noProof/>
              </w:rPr>
              <w:t>test program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11</w:t>
            </w:r>
          </w:hyperlink>
        </w:p>
        <w:p w:rsidR="0052734D" w:rsidRDefault="00675938" w:rsidP="0052734D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  <w:rPr>
              <w:noProof/>
            </w:rPr>
          </w:pPr>
          <w:hyperlink w:anchor="_Toc340482773" w:history="1">
            <w:r w:rsidR="0052734D">
              <w:rPr>
                <w:rStyle w:val="ad"/>
                <w:noProof/>
              </w:rPr>
              <w:t>4</w:t>
            </w:r>
            <w:r w:rsidR="0052734D" w:rsidRPr="00EF441C">
              <w:rPr>
                <w:rStyle w:val="ad"/>
                <w:noProof/>
              </w:rPr>
              <w:t>.</w:t>
            </w:r>
            <w:r w:rsidR="0052734D">
              <w:rPr>
                <w:rStyle w:val="ad"/>
                <w:noProof/>
              </w:rPr>
              <w:t xml:space="preserve">2.1    </w:t>
            </w:r>
            <w:r w:rsidR="00861D10">
              <w:rPr>
                <w:rStyle w:val="ad"/>
                <w:noProof/>
              </w:rPr>
              <w:t>ethernet test</w:t>
            </w:r>
            <w:r w:rsidR="0052734D">
              <w:rPr>
                <w:noProof/>
                <w:webHidden/>
              </w:rPr>
              <w:tab/>
            </w:r>
            <w:r w:rsidR="00861D10">
              <w:rPr>
                <w:noProof/>
                <w:webHidden/>
              </w:rPr>
              <w:t>11</w:t>
            </w:r>
          </w:hyperlink>
        </w:p>
        <w:p w:rsidR="00861D10" w:rsidRPr="0052734D" w:rsidRDefault="00675938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d"/>
                <w:noProof/>
              </w:rPr>
              <w:t>4</w:t>
            </w:r>
            <w:r w:rsidR="00861D10" w:rsidRPr="00EF441C">
              <w:rPr>
                <w:rStyle w:val="ad"/>
                <w:noProof/>
              </w:rPr>
              <w:t>.</w:t>
            </w:r>
            <w:r w:rsidR="00861D10">
              <w:rPr>
                <w:rStyle w:val="ad"/>
                <w:noProof/>
              </w:rPr>
              <w:t>2.2    uart test</w:t>
            </w:r>
            <w:r w:rsidR="00861D10">
              <w:rPr>
                <w:noProof/>
                <w:webHidden/>
              </w:rPr>
              <w:tab/>
              <w:t>14</w:t>
            </w:r>
          </w:hyperlink>
        </w:p>
        <w:p w:rsidR="00861D10" w:rsidRPr="0052734D" w:rsidRDefault="00675938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d"/>
                <w:noProof/>
              </w:rPr>
              <w:t>4</w:t>
            </w:r>
            <w:r w:rsidR="00861D10" w:rsidRPr="00EF441C">
              <w:rPr>
                <w:rStyle w:val="ad"/>
                <w:noProof/>
              </w:rPr>
              <w:t>.</w:t>
            </w:r>
            <w:r w:rsidR="00861D10">
              <w:rPr>
                <w:rStyle w:val="ad"/>
                <w:noProof/>
              </w:rPr>
              <w:t>2.3    i2c test</w:t>
            </w:r>
            <w:r w:rsidR="00861D10">
              <w:rPr>
                <w:noProof/>
                <w:webHidden/>
              </w:rPr>
              <w:tab/>
              <w:t>15</w:t>
            </w:r>
          </w:hyperlink>
        </w:p>
        <w:p w:rsidR="00861D10" w:rsidRPr="0052734D" w:rsidRDefault="00675938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d"/>
                <w:noProof/>
              </w:rPr>
              <w:t>4</w:t>
            </w:r>
            <w:r w:rsidR="00861D10" w:rsidRPr="00EF441C">
              <w:rPr>
                <w:rStyle w:val="ad"/>
                <w:noProof/>
              </w:rPr>
              <w:t>.</w:t>
            </w:r>
            <w:r w:rsidR="00861D10">
              <w:rPr>
                <w:rStyle w:val="ad"/>
                <w:noProof/>
              </w:rPr>
              <w:t>2.4    spi test</w:t>
            </w:r>
            <w:r w:rsidR="00861D10">
              <w:rPr>
                <w:noProof/>
                <w:webHidden/>
              </w:rPr>
              <w:tab/>
              <w:t>1</w:t>
            </w:r>
            <w:r w:rsidR="00861D10">
              <w:rPr>
                <w:noProof/>
                <w:webHidden/>
              </w:rPr>
              <w:fldChar w:fldCharType="begin"/>
            </w:r>
            <w:r w:rsidR="00861D10">
              <w:rPr>
                <w:noProof/>
                <w:webHidden/>
              </w:rPr>
              <w:instrText xml:space="preserve"> PAGEREF _Toc340482773 \h </w:instrText>
            </w:r>
            <w:r w:rsidR="00861D10">
              <w:rPr>
                <w:noProof/>
                <w:webHidden/>
              </w:rPr>
            </w:r>
            <w:r w:rsidR="00861D10">
              <w:rPr>
                <w:noProof/>
                <w:webHidden/>
              </w:rPr>
              <w:fldChar w:fldCharType="separate"/>
            </w:r>
            <w:r w:rsidR="00861D10">
              <w:rPr>
                <w:noProof/>
                <w:webHidden/>
              </w:rPr>
              <w:t>7</w:t>
            </w:r>
            <w:r w:rsidR="00861D10">
              <w:rPr>
                <w:noProof/>
                <w:webHidden/>
              </w:rPr>
              <w:fldChar w:fldCharType="end"/>
            </w:r>
          </w:hyperlink>
        </w:p>
        <w:p w:rsidR="00076B1C" w:rsidRDefault="00EF1F2D" w:rsidP="00076B1C">
          <w:pPr>
            <w:ind w:left="800" w:right="400"/>
            <w:rPr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076B1C" w:rsidRDefault="00076B1C">
      <w:pPr>
        <w:widowControl/>
        <w:wordWrap/>
        <w:autoSpaceDE/>
        <w:autoSpaceDN/>
        <w:jc w:val="left"/>
        <w:rPr>
          <w:rStyle w:val="ab"/>
          <w:lang w:val="ko-KR"/>
        </w:rPr>
      </w:pPr>
      <w:r>
        <w:rPr>
          <w:rStyle w:val="ab"/>
          <w:lang w:val="ko-KR"/>
        </w:rPr>
        <w:br w:type="page"/>
      </w:r>
    </w:p>
    <w:p w:rsidR="00096027" w:rsidRPr="009F1DF0" w:rsidRDefault="00207711" w:rsidP="0053341D">
      <w:pPr>
        <w:pStyle w:val="1"/>
      </w:pPr>
      <w:r>
        <w:lastRenderedPageBreak/>
        <w:t xml:space="preserve"> </w:t>
      </w:r>
      <w:r w:rsidR="005162E3">
        <w:t>Introduction</w:t>
      </w:r>
    </w:p>
    <w:p w:rsidR="00F7084C" w:rsidRPr="00F7084C" w:rsidRDefault="002A5752" w:rsidP="00F7084C">
      <w:pPr>
        <w:ind w:right="400" w:firstLineChars="100" w:firstLine="200"/>
      </w:pPr>
      <w:r w:rsidRPr="002A5752">
        <w:rPr>
          <w:rFonts w:hint="eastAsia"/>
        </w:rPr>
        <w:t>Banana Pi M2 Zero</w:t>
      </w:r>
      <w:r w:rsidRPr="002A5752">
        <w:rPr>
          <w:rFonts w:hint="eastAsia"/>
        </w:rPr>
        <w:t>는</w:t>
      </w:r>
      <w:r w:rsidRPr="002A5752">
        <w:rPr>
          <w:rFonts w:hint="eastAsia"/>
        </w:rPr>
        <w:t xml:space="preserve"> 60mm * 30mm </w:t>
      </w:r>
      <w:r w:rsidRPr="002A5752">
        <w:rPr>
          <w:rFonts w:hint="eastAsia"/>
        </w:rPr>
        <w:t>크기의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초소형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단일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보드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컴퓨터</w:t>
      </w:r>
      <w:r>
        <w:rPr>
          <w:rFonts w:hint="eastAsia"/>
        </w:rPr>
        <w:t>이다</w:t>
      </w:r>
      <w:r>
        <w:rPr>
          <w:rFonts w:hint="eastAsia"/>
        </w:rPr>
        <w:t>.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외부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인터페이스는</w:t>
      </w:r>
      <w:r w:rsidRPr="002A5752">
        <w:rPr>
          <w:rFonts w:hint="eastAsia"/>
        </w:rPr>
        <w:t xml:space="preserve"> Raspberry Pi Zero W</w:t>
      </w:r>
      <w:r w:rsidRPr="002A5752">
        <w:rPr>
          <w:rFonts w:hint="eastAsia"/>
        </w:rPr>
        <w:t>와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동일하며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거의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모든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케이스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Zero W </w:t>
      </w:r>
      <w:r w:rsidRPr="002A5752">
        <w:rPr>
          <w:rFonts w:hint="eastAsia"/>
        </w:rPr>
        <w:t>용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액세서리에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적합</w:t>
      </w:r>
      <w:r>
        <w:rPr>
          <w:rFonts w:hint="eastAsia"/>
        </w:rPr>
        <w:t>함</w:t>
      </w:r>
      <w:r w:rsidRPr="002A5752">
        <w:rPr>
          <w:rFonts w:hint="eastAsia"/>
        </w:rPr>
        <w:t>. 512MB RAM</w:t>
      </w:r>
      <w:r w:rsidRPr="002A5752">
        <w:rPr>
          <w:rFonts w:hint="eastAsia"/>
        </w:rPr>
        <w:t>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쿼드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코어</w:t>
      </w:r>
      <w:r w:rsidRPr="002A5752">
        <w:rPr>
          <w:rFonts w:hint="eastAsia"/>
        </w:rPr>
        <w:t xml:space="preserve"> Cortex A7 Allwinner H2 + </w:t>
      </w:r>
      <w:r w:rsidRPr="002A5752">
        <w:rPr>
          <w:rFonts w:hint="eastAsia"/>
        </w:rPr>
        <w:t>프로세서를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사용</w:t>
      </w:r>
      <w:r w:rsidRPr="002A5752">
        <w:rPr>
          <w:rFonts w:hint="eastAsia"/>
        </w:rPr>
        <w:t xml:space="preserve">. </w:t>
      </w:r>
      <w:r w:rsidRPr="002A5752">
        <w:rPr>
          <w:rFonts w:hint="eastAsia"/>
        </w:rPr>
        <w:t>경량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시스템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공간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제한적인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애플리케이션에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이상적</w:t>
      </w:r>
      <w:r w:rsidRPr="002A5752">
        <w:rPr>
          <w:rFonts w:hint="eastAsia"/>
        </w:rPr>
        <w:t>. Banana Pi</w:t>
      </w:r>
      <w:r w:rsidRPr="002A5752">
        <w:rPr>
          <w:rFonts w:hint="eastAsia"/>
        </w:rPr>
        <w:t>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다른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제품군과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마찬가지로</w:t>
      </w:r>
      <w:r w:rsidRPr="002A5752">
        <w:rPr>
          <w:rFonts w:hint="eastAsia"/>
        </w:rPr>
        <w:t xml:space="preserve"> Linux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Android </w:t>
      </w:r>
      <w:r w:rsidRPr="002A5752">
        <w:rPr>
          <w:rFonts w:hint="eastAsia"/>
        </w:rPr>
        <w:t>운영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체제를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모두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지원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 w:rsidRPr="002A5752">
        <w:rPr>
          <w:rFonts w:hint="eastAsia"/>
        </w:rPr>
        <w:t>.</w:t>
      </w:r>
    </w:p>
    <w:p w:rsidR="001D5E25" w:rsidRPr="001D5E25" w:rsidRDefault="00661348" w:rsidP="00661348">
      <w:pPr>
        <w:pStyle w:val="x"/>
        <w:numPr>
          <w:ilvl w:val="0"/>
          <w:numId w:val="0"/>
        </w:numPr>
        <w:ind w:left="440"/>
        <w:jc w:val="center"/>
      </w:pPr>
      <w:r>
        <w:rPr>
          <w:noProof/>
        </w:rPr>
        <w:drawing>
          <wp:inline distT="0" distB="0" distL="0" distR="0" wp14:anchorId="7B71106C" wp14:editId="57EF32BC">
            <wp:extent cx="4140200" cy="162721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1782" cy="16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E25" w:rsidRDefault="00806314" w:rsidP="001D5E25">
      <w:pPr>
        <w:pStyle w:val="af"/>
        <w:ind w:left="800" w:right="400"/>
        <w:jc w:val="center"/>
      </w:pPr>
      <w:r>
        <w:t>&lt;</w:t>
      </w:r>
      <w:r w:rsidR="00661348">
        <w:rPr>
          <w:rFonts w:hint="eastAsia"/>
        </w:rPr>
        <w:t>Banana</w:t>
      </w:r>
      <w:r w:rsidR="00D84409">
        <w:rPr>
          <w:rFonts w:hint="eastAsia"/>
        </w:rPr>
        <w:t xml:space="preserve"> Pi </w:t>
      </w:r>
      <w:r w:rsidR="00661348">
        <w:t xml:space="preserve">BPI-M2 </w:t>
      </w:r>
      <w:r w:rsidR="00D84409">
        <w:rPr>
          <w:rFonts w:hint="eastAsia"/>
        </w:rPr>
        <w:t>Zero</w:t>
      </w:r>
      <w:r>
        <w:t>&gt;</w:t>
      </w:r>
    </w:p>
    <w:p w:rsidR="001D5E25" w:rsidRDefault="001D5E25" w:rsidP="0053341D">
      <w:pPr>
        <w:pStyle w:val="x"/>
        <w:numPr>
          <w:ilvl w:val="0"/>
          <w:numId w:val="0"/>
        </w:numPr>
        <w:ind w:left="440"/>
      </w:pPr>
    </w:p>
    <w:p w:rsidR="00207B1F" w:rsidRDefault="00F57829" w:rsidP="00207B1F">
      <w:pPr>
        <w:pStyle w:val="1"/>
        <w:rPr>
          <w:ins w:id="1" w:author="Oh Gyutae" w:date="2020-07-30T11:32:00Z"/>
        </w:rPr>
      </w:pPr>
      <w:r>
        <w:t xml:space="preserve"> </w:t>
      </w:r>
      <w:r w:rsidR="006F2176">
        <w:rPr>
          <w:rFonts w:hint="eastAsia"/>
        </w:rPr>
        <w:t>Hardware</w:t>
      </w:r>
    </w:p>
    <w:p w:rsidR="00207B1F" w:rsidRDefault="00207B1F" w:rsidP="00207B1F">
      <w:pPr>
        <w:jc w:val="center"/>
        <w:rPr>
          <w:ins w:id="2" w:author="Oh Gyutae" w:date="2020-07-30T11:33:00Z"/>
        </w:rPr>
        <w:pPrChange w:id="3" w:author="Oh Gyutae" w:date="2020-07-30T11:32:00Z">
          <w:pPr>
            <w:pStyle w:val="1"/>
          </w:pPr>
        </w:pPrChange>
      </w:pPr>
      <w:ins w:id="4" w:author="Oh Gyutae" w:date="2020-07-30T11:32:00Z">
        <w:r>
          <w:rPr>
            <w:noProof/>
          </w:rPr>
          <w:drawing>
            <wp:inline distT="0" distB="0" distL="0" distR="0" wp14:anchorId="30BB0816" wp14:editId="1231F063">
              <wp:extent cx="3206750" cy="3306629"/>
              <wp:effectExtent l="0" t="0" r="0" b="8255"/>
              <wp:docPr id="5" name="그림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46310" cy="33474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6963C0" w:rsidRDefault="00207B1F" w:rsidP="00B46FE8">
      <w:pPr>
        <w:pStyle w:val="af"/>
        <w:ind w:left="800" w:right="400"/>
        <w:jc w:val="center"/>
        <w:rPr>
          <w:ins w:id="5" w:author="Oh Gyutae" w:date="2020-07-30T11:29:00Z"/>
        </w:rPr>
        <w:pPrChange w:id="6" w:author="Oh Gyutae" w:date="2020-07-30T11:33:00Z">
          <w:pPr>
            <w:pStyle w:val="1"/>
          </w:pPr>
        </w:pPrChange>
      </w:pPr>
      <w:ins w:id="7" w:author="Oh Gyutae" w:date="2020-07-30T11:33:00Z">
        <w:r>
          <w:t>&lt;</w:t>
        </w:r>
        <w:r>
          <w:rPr>
            <w:rFonts w:hint="eastAsia"/>
          </w:rPr>
          <w:t xml:space="preserve">Banana Pi </w:t>
        </w:r>
        <w:r>
          <w:t xml:space="preserve">BPI-M2 </w:t>
        </w:r>
        <w:r>
          <w:rPr>
            <w:rFonts w:hint="eastAsia"/>
          </w:rPr>
          <w:t>Zero</w:t>
        </w:r>
        <w:r>
          <w:t xml:space="preserve"> interfaces</w:t>
        </w:r>
        <w:r>
          <w:t>&gt;</w:t>
        </w:r>
      </w:ins>
      <w:bookmarkStart w:id="8" w:name="_GoBack"/>
      <w:bookmarkEnd w:id="8"/>
      <w:del w:id="9" w:author="Oh Gyutae" w:date="2020-07-30T11:29:00Z">
        <w:r w:rsidR="006F2176" w:rsidDel="004122E9">
          <w:rPr>
            <w:rFonts w:hint="eastAsia"/>
          </w:rPr>
          <w:delText xml:space="preserve"> Spec</w:delText>
        </w:r>
      </w:del>
    </w:p>
    <w:p w:rsidR="004122E9" w:rsidRPr="004122E9" w:rsidRDefault="004122E9" w:rsidP="004122E9">
      <w:pPr>
        <w:pStyle w:val="3"/>
        <w:rPr>
          <w:rFonts w:hint="eastAsia"/>
          <w:rPrChange w:id="10" w:author="Oh Gyutae" w:date="2020-07-30T11:29:00Z">
            <w:rPr/>
          </w:rPrChange>
        </w:rPr>
        <w:pPrChange w:id="11" w:author="Oh Gyutae" w:date="2020-07-30T11:29:00Z">
          <w:pPr>
            <w:pStyle w:val="1"/>
          </w:pPr>
        </w:pPrChange>
      </w:pPr>
      <w:ins w:id="12" w:author="Oh Gyutae" w:date="2020-07-30T11:29:00Z">
        <w:r>
          <w:rPr>
            <w:rFonts w:hint="eastAsia"/>
          </w:rPr>
          <w:lastRenderedPageBreak/>
          <w:t>Hardware Spec</w:t>
        </w:r>
      </w:ins>
    </w:p>
    <w:tbl>
      <w:tblPr>
        <w:tblStyle w:val="ac"/>
        <w:tblW w:w="0" w:type="auto"/>
        <w:tblInd w:w="560" w:type="dxa"/>
        <w:tblLook w:val="04A0" w:firstRow="1" w:lastRow="0" w:firstColumn="1" w:lastColumn="0" w:noHBand="0" w:noVBand="1"/>
      </w:tblPr>
      <w:tblGrid>
        <w:gridCol w:w="2667"/>
        <w:gridCol w:w="6627"/>
      </w:tblGrid>
      <w:tr w:rsidR="00A754A8" w:rsidTr="00A754A8">
        <w:tc>
          <w:tcPr>
            <w:tcW w:w="9294" w:type="dxa"/>
            <w:gridSpan w:val="2"/>
          </w:tcPr>
          <w:p w:rsidR="00A754A8" w:rsidRPr="00FF0CEC" w:rsidRDefault="00A754A8" w:rsidP="00902EFE">
            <w:pPr>
              <w:pStyle w:val="a"/>
              <w:numPr>
                <w:ilvl w:val="0"/>
                <w:numId w:val="0"/>
              </w:numPr>
              <w:rPr>
                <w:b/>
                <w:sz w:val="22"/>
              </w:rPr>
            </w:pPr>
            <w:r w:rsidRPr="00FF0CEC">
              <w:rPr>
                <w:rFonts w:hint="eastAsia"/>
                <w:b/>
                <w:sz w:val="22"/>
              </w:rPr>
              <w:t xml:space="preserve">Hardware Specification of </w:t>
            </w:r>
            <w:r w:rsidR="00902EFE">
              <w:rPr>
                <w:b/>
                <w:sz w:val="22"/>
              </w:rPr>
              <w:t>Banana</w:t>
            </w:r>
            <w:r w:rsidRPr="00FF0CEC">
              <w:rPr>
                <w:rFonts w:hint="eastAsia"/>
                <w:b/>
                <w:sz w:val="22"/>
              </w:rPr>
              <w:t xml:space="preserve"> Pi</w:t>
            </w:r>
            <w:r w:rsidR="00902EFE">
              <w:rPr>
                <w:b/>
                <w:sz w:val="22"/>
              </w:rPr>
              <w:t xml:space="preserve"> BPI-M2</w:t>
            </w:r>
            <w:r w:rsidRPr="00FF0CEC">
              <w:rPr>
                <w:rFonts w:hint="eastAsia"/>
                <w:b/>
                <w:sz w:val="22"/>
              </w:rPr>
              <w:t xml:space="preserve"> Zero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CPU</w:t>
            </w:r>
          </w:p>
        </w:tc>
        <w:tc>
          <w:tcPr>
            <w:tcW w:w="6627" w:type="dxa"/>
          </w:tcPr>
          <w:p w:rsidR="00A754A8" w:rsidRDefault="00902EFE" w:rsidP="008F464B">
            <w:pPr>
              <w:pStyle w:val="a"/>
              <w:numPr>
                <w:ilvl w:val="0"/>
                <w:numId w:val="0"/>
              </w:numPr>
            </w:pPr>
            <w:r w:rsidRPr="00902EFE">
              <w:t>H2+ Quad-core Cortex-A7 H265/HEVC 1080P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GPU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Mali400MP2 GPU @600Mhz, Supports OpenGL ES 2.0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Memory (SDRAM)</w:t>
            </w:r>
          </w:p>
        </w:tc>
        <w:tc>
          <w:tcPr>
            <w:tcW w:w="6627" w:type="dxa"/>
          </w:tcPr>
          <w:p w:rsidR="00A754A8" w:rsidRDefault="00A754A8" w:rsidP="00FF0CEC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512MB DDR3(Shared with</w:t>
            </w:r>
            <w:r w:rsidR="00902EFE">
              <w:rPr>
                <w:rFonts w:hint="eastAsia"/>
              </w:rPr>
              <w:t xml:space="preserve"> GPU)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Onboard Storage</w:t>
            </w:r>
          </w:p>
        </w:tc>
        <w:tc>
          <w:tcPr>
            <w:tcW w:w="6627" w:type="dxa"/>
          </w:tcPr>
          <w:p w:rsidR="00A754A8" w:rsidRDefault="00A754A8" w:rsidP="00902EFE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TF card (Max. </w:t>
            </w:r>
            <w:r w:rsidR="00902EFE">
              <w:t>64</w:t>
            </w:r>
            <w:r w:rsidR="00902EFE">
              <w:rPr>
                <w:rFonts w:hint="eastAsia"/>
              </w:rPr>
              <w:t>GB)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A754A8">
            <w:pPr>
              <w:pStyle w:val="a"/>
              <w:numPr>
                <w:ilvl w:val="0"/>
                <w:numId w:val="0"/>
              </w:numPr>
            </w:pPr>
            <w:r>
              <w:t>WiFi Antenna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"/>
              <w:numPr>
                <w:ilvl w:val="0"/>
                <w:numId w:val="0"/>
              </w:numPr>
            </w:pPr>
            <w:r w:rsidRPr="00BC2B90">
              <w:rPr>
                <w:rFonts w:hint="eastAsia"/>
              </w:rPr>
              <w:t>SDIO AP6212（option AP6181、AP6335）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Onboard Network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"/>
              <w:numPr>
                <w:ilvl w:val="0"/>
                <w:numId w:val="0"/>
              </w:numPr>
            </w:pPr>
            <w:r w:rsidRPr="00BC2B90">
              <w:t>NOPE (but can extension with PIN define)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A754A8">
            <w:pPr>
              <w:pStyle w:val="a"/>
              <w:numPr>
                <w:ilvl w:val="0"/>
                <w:numId w:val="0"/>
              </w:numPr>
            </w:pPr>
            <w:r>
              <w:t>Onboard WiFi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XR819, IEEE 80.211b/g/n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Audio Input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"/>
              <w:numPr>
                <w:ilvl w:val="0"/>
                <w:numId w:val="0"/>
              </w:numPr>
            </w:pPr>
            <w:r w:rsidRPr="00BC2B90">
              <w:t>Mini HDMI</w:t>
            </w:r>
            <w:r w:rsidRPr="00BC2B90"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Video Outputs</w:t>
            </w:r>
          </w:p>
        </w:tc>
        <w:tc>
          <w:tcPr>
            <w:tcW w:w="6627" w:type="dxa"/>
          </w:tcPr>
          <w:p w:rsidR="00A754A8" w:rsidRDefault="00B06777" w:rsidP="008F464B">
            <w:pPr>
              <w:pStyle w:val="a"/>
              <w:numPr>
                <w:ilvl w:val="0"/>
                <w:numId w:val="0"/>
              </w:numPr>
            </w:pPr>
            <w:r w:rsidRPr="00BC2B90">
              <w:t>Mini HDMI</w:t>
            </w:r>
            <w:r w:rsidRPr="00BC2B90"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Power Source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USB</w:t>
            </w:r>
            <w:r>
              <w:t xml:space="preserve"> OTG can supply power(Integrated POE power supply)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USB 2.0 Ports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one USB 2.0 OTG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t>Buttons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Power button</w:t>
            </w:r>
            <w:r w:rsidR="00B06777">
              <w:t>, Reset button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Low-level peripherals</w:t>
            </w:r>
          </w:p>
        </w:tc>
        <w:tc>
          <w:tcPr>
            <w:tcW w:w="6627" w:type="dxa"/>
          </w:tcPr>
          <w:p w:rsidR="00A754A8" w:rsidRDefault="00B06777" w:rsidP="008F464B">
            <w:pPr>
              <w:pStyle w:val="a"/>
              <w:numPr>
                <w:ilvl w:val="0"/>
                <w:numId w:val="0"/>
              </w:numPr>
            </w:pPr>
            <w:r w:rsidRPr="00B06777">
              <w:t>40 Pins Header,compatible with Raspberry Pi 3</w:t>
            </w:r>
          </w:p>
        </w:tc>
      </w:tr>
      <w:tr w:rsidR="00A754A8" w:rsidTr="00FF0CEC">
        <w:tc>
          <w:tcPr>
            <w:tcW w:w="2667" w:type="dxa"/>
          </w:tcPr>
          <w:p w:rsidR="00A754A8" w:rsidRPr="00FF0CEC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t>GPIO(1x3) pin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UART, ground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LED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Power led &amp; Status led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Supported OS</w:t>
            </w:r>
          </w:p>
        </w:tc>
        <w:tc>
          <w:tcPr>
            <w:tcW w:w="6627" w:type="dxa"/>
          </w:tcPr>
          <w:p w:rsidR="00A754A8" w:rsidRDefault="00FF0CEC" w:rsidP="00B067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Android</w:t>
            </w:r>
            <w:r w:rsidR="003E51DC">
              <w:t>,</w:t>
            </w:r>
            <w:r>
              <w:rPr>
                <w:rFonts w:hint="eastAsia"/>
              </w:rPr>
              <w:t xml:space="preserve"> </w:t>
            </w:r>
            <w:r w:rsidR="00DD6BF1">
              <w:t>U</w:t>
            </w:r>
            <w:r>
              <w:rPr>
                <w:rFonts w:hint="eastAsia"/>
              </w:rPr>
              <w:t xml:space="preserve">buntu, </w:t>
            </w:r>
            <w:r w:rsidR="000038D4">
              <w:t>Armbian</w:t>
            </w:r>
          </w:p>
        </w:tc>
      </w:tr>
      <w:tr w:rsidR="00FF0CEC" w:rsidTr="000A7482">
        <w:tc>
          <w:tcPr>
            <w:tcW w:w="9294" w:type="dxa"/>
            <w:gridSpan w:val="2"/>
          </w:tcPr>
          <w:p w:rsidR="00FF0CEC" w:rsidRPr="00FF0CEC" w:rsidRDefault="00FF0CEC" w:rsidP="00FF0CEC">
            <w:pPr>
              <w:pStyle w:val="a"/>
              <w:numPr>
                <w:ilvl w:val="0"/>
                <w:numId w:val="0"/>
              </w:numPr>
              <w:tabs>
                <w:tab w:val="left" w:pos="2760"/>
              </w:tabs>
              <w:rPr>
                <w:b/>
                <w:sz w:val="22"/>
              </w:rPr>
            </w:pPr>
            <w:r w:rsidRPr="00FF0CEC">
              <w:rPr>
                <w:rFonts w:hint="eastAsia"/>
                <w:b/>
                <w:sz w:val="22"/>
              </w:rPr>
              <w:t>Interface definition</w:t>
            </w:r>
            <w:r w:rsidRPr="00FF0CEC">
              <w:rPr>
                <w:b/>
                <w:sz w:val="22"/>
              </w:rPr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Product size</w:t>
            </w:r>
          </w:p>
        </w:tc>
        <w:tc>
          <w:tcPr>
            <w:tcW w:w="6627" w:type="dxa"/>
          </w:tcPr>
          <w:p w:rsidR="00A754A8" w:rsidRDefault="00B038AE" w:rsidP="00B038AE">
            <w:pPr>
              <w:pStyle w:val="a"/>
              <w:numPr>
                <w:ilvl w:val="0"/>
                <w:numId w:val="0"/>
              </w:numPr>
            </w:pPr>
            <w:r>
              <w:t>65</w:t>
            </w:r>
            <w:r w:rsidR="00FF0CEC">
              <w:rPr>
                <w:rFonts w:hint="eastAsia"/>
              </w:rPr>
              <w:t xml:space="preserve">mm x </w:t>
            </w:r>
            <w:r>
              <w:t>30</w:t>
            </w:r>
            <w:r w:rsidR="00FF0CEC">
              <w:rPr>
                <w:rFonts w:hint="eastAsia"/>
              </w:rPr>
              <w:t>mm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Weight </w:t>
            </w:r>
          </w:p>
        </w:tc>
        <w:tc>
          <w:tcPr>
            <w:tcW w:w="6627" w:type="dxa"/>
          </w:tcPr>
          <w:p w:rsidR="00A754A8" w:rsidRDefault="00B038AE" w:rsidP="008F464B">
            <w:pPr>
              <w:pStyle w:val="a"/>
              <w:numPr>
                <w:ilvl w:val="0"/>
                <w:numId w:val="0"/>
              </w:numPr>
            </w:pPr>
            <w:r>
              <w:t>15</w:t>
            </w:r>
            <w:r w:rsidR="00FF0CEC">
              <w:rPr>
                <w:rFonts w:hint="eastAsia"/>
              </w:rPr>
              <w:t>g</w:t>
            </w:r>
          </w:p>
        </w:tc>
      </w:tr>
      <w:tr w:rsidR="00FF0CEC" w:rsidTr="000A7482">
        <w:tc>
          <w:tcPr>
            <w:tcW w:w="9294" w:type="dxa"/>
            <w:gridSpan w:val="2"/>
          </w:tcPr>
          <w:p w:rsidR="00FF0CEC" w:rsidRDefault="00B038AE" w:rsidP="00B038AE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lastRenderedPageBreak/>
              <w:t>B</w:t>
            </w:r>
            <w:r>
              <w:t>anana</w:t>
            </w:r>
            <w:r w:rsidR="00FF0CEC" w:rsidRPr="00FF0CEC">
              <w:t xml:space="preserve"> Pi™ </w:t>
            </w:r>
            <w:r>
              <w:t>SINOVOIP CO.,LIMITED</w:t>
            </w:r>
          </w:p>
        </w:tc>
      </w:tr>
    </w:tbl>
    <w:p w:rsidR="008F464B" w:rsidRDefault="00B038AE" w:rsidP="00FF0CEC">
      <w:pPr>
        <w:pStyle w:val="a"/>
        <w:numPr>
          <w:ilvl w:val="0"/>
          <w:numId w:val="0"/>
        </w:numPr>
        <w:ind w:left="560"/>
        <w:jc w:val="center"/>
      </w:pPr>
      <w:del w:id="13" w:author="Oh Gyutae" w:date="2020-07-30T11:31:00Z">
        <w:r w:rsidDel="00207B1F">
          <w:rPr>
            <w:noProof/>
          </w:rPr>
          <w:drawing>
            <wp:inline distT="0" distB="0" distL="0" distR="0" wp14:anchorId="7EB55BED" wp14:editId="651E26BC">
              <wp:extent cx="3387004" cy="3492500"/>
              <wp:effectExtent l="0" t="0" r="4445" b="0"/>
              <wp:docPr id="14" name="그림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09887" cy="35160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33060C" w:rsidRDefault="002926E7" w:rsidP="0033060C">
      <w:pPr>
        <w:pStyle w:val="a"/>
        <w:numPr>
          <w:ilvl w:val="0"/>
          <w:numId w:val="0"/>
        </w:numPr>
        <w:ind w:left="560"/>
        <w:jc w:val="center"/>
      </w:pPr>
      <w:r w:rsidRPr="002926E7">
        <w:rPr>
          <w:noProof/>
        </w:rPr>
        <mc:AlternateContent>
          <mc:Choice Requires="wpg">
            <w:drawing>
              <wp:inline distT="0" distB="0" distL="0" distR="0">
                <wp:extent cx="3905250" cy="3765550"/>
                <wp:effectExtent l="0" t="38100" r="38100" b="44450"/>
                <wp:docPr id="15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0" cy="3765550"/>
                          <a:chOff x="0" y="0"/>
                          <a:chExt cx="6614851" cy="685800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486348" y="0"/>
                            <a:ext cx="2128503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664525" y="2303747"/>
                            <a:ext cx="5579555" cy="2250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직사각형 18"/>
                        <wps:cNvSpPr/>
                        <wps:spPr>
                          <a:xfrm>
                            <a:off x="4486348" y="0"/>
                            <a:ext cx="2128503" cy="685800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직선 연결선 19"/>
                        <wps:cNvCnPr/>
                        <wps:spPr>
                          <a:xfrm flipH="1">
                            <a:off x="2161224" y="0"/>
                            <a:ext cx="2325125" cy="1277112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직사각형 22"/>
                        <wps:cNvSpPr/>
                        <wps:spPr>
                          <a:xfrm>
                            <a:off x="1708541" y="1277112"/>
                            <a:ext cx="452683" cy="4163568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선 연결선 23"/>
                        <wps:cNvCnPr/>
                        <wps:spPr>
                          <a:xfrm flipH="1" flipV="1">
                            <a:off x="2161224" y="5440680"/>
                            <a:ext cx="2325125" cy="141732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3E7C35" id="그룹 16" o:spid="_x0000_s1026" style="width:307.5pt;height:296.5pt;mso-position-horizontal-relative:char;mso-position-vertical-relative:line" coordsize="66148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7" type="#_x0000_t75" style="position:absolute;left:44863;width:2128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">
                  <v:imagedata r:id="rId13" o:title=""/>
                  <v:path arrowok="t"/>
                </v:shape>
                <v:shape id="그림 17" o:spid="_x0000_s1028" type="#_x0000_t75" style="position:absolute;left:-16645;top:23037;width:55795;height:2250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">
                  <v:imagedata r:id="rId14" o:title=""/>
                  <v:path arrowok="t"/>
                </v:shape>
                <v:rect id="직사각형 18" o:spid="_x0000_s1029" style="position:absolute;left:44863;width:21285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" filled="f" strokecolor="red" strokeweight="4.5pt"/>
                <v:line id="직선 연결선 19" o:spid="_x0000_s1030" style="position:absolute;flip:x;visibility:visible;mso-wrap-style:square" from="21612,0" to="44863,12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" strokecolor="red" strokeweight="6pt"/>
                <v:rect id="직사각형 22" o:spid="_x0000_s1031" style="position:absolute;left:17085;top:12771;width:4527;height:4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" filled="f" strokecolor="red" strokeweight="4.5pt"/>
                <v:line id="직선 연결선 23" o:spid="_x0000_s1032" style="position:absolute;flip:x y;visibility:visible;mso-wrap-style:square" from="21612,54406" to="44863,68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" strokecolor="red" strokeweight="6pt"/>
                <w10:anchorlock/>
              </v:group>
            </w:pict>
          </mc:Fallback>
        </mc:AlternateContent>
      </w:r>
    </w:p>
    <w:p w:rsidR="0033060C" w:rsidRDefault="0033060C" w:rsidP="0033060C">
      <w:pPr>
        <w:pStyle w:val="a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 w:rsidR="002926E7">
        <w:t xml:space="preserve">Banana </w:t>
      </w:r>
      <w:r>
        <w:t xml:space="preserve">Pi </w:t>
      </w:r>
      <w:r w:rsidR="002926E7">
        <w:t xml:space="preserve">M2 Zero </w:t>
      </w:r>
      <w:r>
        <w:rPr>
          <w:rFonts w:hint="eastAsia"/>
        </w:rPr>
        <w:t>Pin out&gt;</w:t>
      </w:r>
    </w:p>
    <w:p w:rsidR="00B73AB4" w:rsidRDefault="004122E9" w:rsidP="004122E9">
      <w:pPr>
        <w:pStyle w:val="3"/>
        <w:rPr>
          <w:rFonts w:hint="eastAsia"/>
        </w:rPr>
        <w:pPrChange w:id="14" w:author="Oh Gyutae" w:date="2020-07-30T11:29:00Z">
          <w:pPr>
            <w:pStyle w:val="a"/>
            <w:numPr>
              <w:numId w:val="0"/>
            </w:numPr>
            <w:ind w:left="560" w:firstLine="0"/>
            <w:jc w:val="center"/>
          </w:pPr>
        </w:pPrChange>
      </w:pPr>
      <w:ins w:id="15" w:author="Oh Gyutae" w:date="2020-07-30T11:30:00Z">
        <w:r>
          <w:t>GPIO PIN define</w:t>
        </w:r>
      </w:ins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2536"/>
        <w:gridCol w:w="2572"/>
        <w:gridCol w:w="2761"/>
        <w:gridCol w:w="1985"/>
      </w:tblGrid>
      <w:tr w:rsidR="00B73AB4" w:rsidTr="006A405C">
        <w:trPr>
          <w:trHeight w:val="567"/>
        </w:trPr>
        <w:tc>
          <w:tcPr>
            <w:tcW w:w="9854" w:type="dxa"/>
            <w:gridSpan w:val="4"/>
            <w:shd w:val="clear" w:color="auto" w:fill="DAEEF3" w:themeFill="accent5" w:themeFillTint="33"/>
          </w:tcPr>
          <w:p w:rsidR="00B73AB4" w:rsidRPr="00B73AB4" w:rsidRDefault="00B73AB4" w:rsidP="0033060C">
            <w:pPr>
              <w:pStyle w:val="a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</w:rPr>
            </w:pPr>
            <w:r w:rsidRPr="00B73AB4">
              <w:rPr>
                <w:rFonts w:asciiTheme="minorHAnsi" w:eastAsiaTheme="minorHAnsi" w:hAnsiTheme="minorHAnsi"/>
                <w:b/>
              </w:rPr>
              <w:t>40 PIN GPIO of Banana pi BPI-M2 zero</w:t>
            </w:r>
          </w:p>
        </w:tc>
      </w:tr>
      <w:tr w:rsidR="00B73AB4" w:rsidTr="006A405C">
        <w:trPr>
          <w:trHeight w:val="313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6" w:author="Oh Gyutae" w:date="2020-07-30T11:27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7" w:author="Oh Gyutae" w:date="2020-07-30T11:27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18" w:author="Oh Gyutae" w:date="2020-07-30T11:27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GPIO Pin Name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9" w:author="Oh Gyutae" w:date="2020-07-30T11:27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0" w:author="Oh Gyutae" w:date="2020-07-30T11:27:00Z">
                <w:pPr>
                  <w:spacing w:before="240" w:after="240"/>
                </w:pPr>
              </w:pPrChange>
            </w:pPr>
            <w:r w:rsidRPr="00436738">
              <w:rPr>
                <w:rPrChange w:id="21" w:author="Oh Gyutae" w:date="2020-07-30T11:27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Default Function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2" w:author="Oh Gyutae" w:date="2020-07-30T11:27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3" w:author="Oh Gyutae" w:date="2020-07-30T11:27:00Z">
                <w:pPr>
                  <w:spacing w:before="240" w:after="240"/>
                </w:pPr>
              </w:pPrChange>
            </w:pPr>
            <w:r w:rsidRPr="00436738">
              <w:rPr>
                <w:rPrChange w:id="24" w:author="Oh Gyutae" w:date="2020-07-30T11:27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Function2：GPIO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5" w:author="Oh Gyutae" w:date="2020-07-30T11:27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6" w:author="Oh Gyutae" w:date="2020-07-30T11:27:00Z">
                <w:pPr>
                  <w:spacing w:before="240" w:after="240"/>
                </w:pPr>
              </w:pPrChange>
            </w:pPr>
            <w:r w:rsidRPr="00436738">
              <w:rPr>
                <w:rPrChange w:id="27" w:author="Oh Gyutae" w:date="2020-07-30T11:27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Function3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CON2-P01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2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VCC-3V3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5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6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37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CON2-P02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2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VCC-5V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5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6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47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5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CON2-P03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5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52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5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TWI0-SDA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5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55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5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PA12-EINT12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5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58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5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6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6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lastRenderedPageBreak/>
              <w:t>CON2-P04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6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6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6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VCC-5V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6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66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67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68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6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7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7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CON2-P05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7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7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7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TWI0-SCK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7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7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7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PA11-EINT11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7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79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8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81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8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CON2-P06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8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8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8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GND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8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87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88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89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9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91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9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CON2-P07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9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9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9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PWM1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9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9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9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PA6-EINT6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9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00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0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02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0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CON2-P08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0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05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0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UART3-TX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0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08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0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PA13-EINT13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1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11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1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SPI1-CS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1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1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1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CON2-P09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1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1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1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GND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1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20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21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122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2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2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2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CON2-P10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2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2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2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UART3-RX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2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3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3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PA14-EINT14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3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3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3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SPI1-CLK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3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3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3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CON2-P11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3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3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4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UART2-RX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4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42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4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PA1-EINT1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4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45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1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4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4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4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CON2-P12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4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5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5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UART3-CTS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5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5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5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PA16-EINT16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5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5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5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SPI1-MISO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5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5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6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CON2-P13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6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62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6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UART2-TX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6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65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6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PA0-EINT0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6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68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6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7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7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CON2-P14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7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7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7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GND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7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76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77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178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7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8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8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CON2-P15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8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8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8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UART2-CTS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8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8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8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PA3-EINT3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8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89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9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91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9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CON2-P16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9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9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9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UART3-RTS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9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19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19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PA15-EINT15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19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0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0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SPI1-MOSI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0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0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0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CON2-P17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0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0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0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VCC-3V3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0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09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10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211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1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1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1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CON2-P18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1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1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1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PC4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1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1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2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PC4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2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22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2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2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2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CON2-P19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2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2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2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SPI0-MOSI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2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3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3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PC0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3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33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3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35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3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CON2-P20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3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38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3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GND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4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41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42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243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4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45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4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CON2-P21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4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48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4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SPI0-MISO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5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51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5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PC1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5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54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5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5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5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CON2-P22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5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5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6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UART2-RTS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6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62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6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PA2-EINT2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6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65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6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6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6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CON2-P23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6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7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7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SPI0-CLK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7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7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7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PC2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7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76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7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78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7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lastRenderedPageBreak/>
              <w:t>CON2-P24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8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81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8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SPI0-CS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8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8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8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PC3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8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87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8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8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9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CON2-P25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9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92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29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GND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9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95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96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297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29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29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0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CON2-P26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0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02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0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PC7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0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05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0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PC7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0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08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0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1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1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CON2-P27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1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1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1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TWI1-SDA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1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1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1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PA19-EINT19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1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19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2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21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2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CON2-P28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2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2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2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TWI1-SCK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2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2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2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PA18-EINT18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2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30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3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32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3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CON2-P29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3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35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3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PA7-EINT7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3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38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3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PA7-EINT7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4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41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4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4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4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CON2-P30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4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4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4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GND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4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49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50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351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5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5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5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CON2-P31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5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5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5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PA8-EINT8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5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5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6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PA8-EINT8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6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62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6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6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6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CON2-P32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6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6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6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PL2-S-EINT2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6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7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7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PL2-S-EINT2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7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73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7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75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7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CON2-P33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7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78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7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PA9-EINT9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8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81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8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PA9-EINT9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8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84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8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8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8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CON2-P34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8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8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9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GND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9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92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93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394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9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9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39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CON2-P35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39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399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0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PA10-EINT10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0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02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0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PA10-EINT10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0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05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0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0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0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CON2-P36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0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1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1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PL4-S-EINT4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1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1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1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PL4-S-EINT4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1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16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1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18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1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CON2-P37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2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21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2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PA17-EINT17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2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2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2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PA17-EINT17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2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2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2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SPDIF-OUT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29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30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31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CON2-P38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3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33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34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PA21-EINT21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3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36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37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PA21-EINT21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3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39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4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41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4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CON2-P39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4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4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4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GND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4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47" w:author="Oh Gyutae" w:date="2020-07-30T11:28:00Z">
                <w:pPr>
                  <w:spacing w:before="240" w:after="240"/>
                </w:pPr>
              </w:pPrChange>
            </w:pP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48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449" w:author="Oh Gyutae" w:date="2020-07-30T11:28:00Z">
                <w:pPr>
                  <w:spacing w:before="240" w:after="240"/>
                </w:pPr>
              </w:pPrChange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50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51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52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CON2-P40</w:t>
            </w:r>
          </w:p>
        </w:tc>
        <w:tc>
          <w:tcPr>
            <w:tcW w:w="2572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53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54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55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PA20-EINT20</w:t>
            </w:r>
          </w:p>
        </w:tc>
        <w:tc>
          <w:tcPr>
            <w:tcW w:w="2761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56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pPrChange w:id="457" w:author="Oh Gyutae" w:date="2020-07-30T11:28:00Z">
                <w:pPr>
                  <w:spacing w:before="240" w:after="240"/>
                </w:pPr>
              </w:pPrChange>
            </w:pPr>
            <w:r w:rsidRPr="00436738">
              <w:rPr>
                <w:rPrChange w:id="458" w:author="Oh Gyutae" w:date="2020-07-30T11:28:00Z">
                  <w:rPr>
                    <w:rFonts w:asciiTheme="minorHAnsi" w:eastAsiaTheme="minorHAnsi" w:hAnsiTheme="minorHAnsi" w:cs="Arial"/>
                    <w:color w:val="222222"/>
                    <w:szCs w:val="20"/>
                  </w:rPr>
                </w:rPrChange>
              </w:rPr>
              <w:t>PA20-EINT20</w:t>
            </w:r>
          </w:p>
        </w:tc>
        <w:tc>
          <w:tcPr>
            <w:tcW w:w="1985" w:type="dxa"/>
          </w:tcPr>
          <w:p w:rsidR="00B73AB4" w:rsidRPr="00436738" w:rsidRDefault="00B73AB4" w:rsidP="00436738">
            <w:pPr>
              <w:pStyle w:val="a"/>
              <w:numPr>
                <w:ilvl w:val="0"/>
                <w:numId w:val="0"/>
              </w:numPr>
              <w:rPr>
                <w:rPrChange w:id="459" w:author="Oh Gyutae" w:date="2020-07-30T11:28:00Z">
                  <w:rPr>
                    <w:rFonts w:asciiTheme="minorHAnsi" w:eastAsiaTheme="minorHAnsi" w:hAnsiTheme="minorHAnsi"/>
                    <w:szCs w:val="20"/>
                  </w:rPr>
                </w:rPrChange>
              </w:rPr>
              <w:pPrChange w:id="460" w:author="Oh Gyutae" w:date="2020-07-30T11:28:00Z">
                <w:pPr>
                  <w:spacing w:before="240" w:after="240"/>
                </w:pPr>
              </w:pPrChange>
            </w:pPr>
          </w:p>
        </w:tc>
      </w:tr>
    </w:tbl>
    <w:p w:rsidR="004122E9" w:rsidRDefault="004122E9" w:rsidP="004122E9">
      <w:pPr>
        <w:pStyle w:val="3"/>
        <w:rPr>
          <w:ins w:id="461" w:author="Oh Gyutae" w:date="2020-07-30T11:30:00Z"/>
          <w:rFonts w:hint="eastAsia"/>
        </w:rPr>
      </w:pPr>
      <w:ins w:id="462" w:author="Oh Gyutae" w:date="2020-07-30T11:31:00Z">
        <w:r>
          <w:t>CSI Camera Connector Specification</w:t>
        </w:r>
      </w:ins>
    </w:p>
    <w:p w:rsidR="00B73AB4" w:rsidDel="004122E9" w:rsidRDefault="00B73AB4" w:rsidP="004122E9">
      <w:pPr>
        <w:pStyle w:val="a"/>
        <w:numPr>
          <w:ilvl w:val="0"/>
          <w:numId w:val="0"/>
        </w:numPr>
        <w:ind w:left="560"/>
        <w:rPr>
          <w:del w:id="463" w:author="Oh Gyutae" w:date="2020-07-30T11:30:00Z"/>
          <w:rFonts w:hint="eastAsia"/>
        </w:rPr>
        <w:pPrChange w:id="464" w:author="Oh Gyutae" w:date="2020-07-30T11:30:00Z">
          <w:pPr>
            <w:pStyle w:val="a"/>
            <w:numPr>
              <w:numId w:val="0"/>
            </w:numPr>
            <w:ind w:left="560" w:firstLine="0"/>
            <w:jc w:val="center"/>
          </w:pPr>
        </w:pPrChange>
      </w:pPr>
    </w:p>
    <w:tbl>
      <w:tblPr>
        <w:tblW w:w="5000" w:type="pct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CellMar>
          <w:top w:w="15" w:type="dxa"/>
          <w:left w:w="15" w:type="dxa"/>
          <w:bottom w:w="15" w:type="dxa"/>
          <w:right w:w="15" w:type="dxa"/>
        </w:tblCellMar>
        <w:tblLook w:val="0480" w:firstRow="0" w:lastRow="0" w:firstColumn="1" w:lastColumn="0" w:noHBand="0" w:noVBand="1"/>
      </w:tblPr>
      <w:tblGrid>
        <w:gridCol w:w="2874"/>
        <w:gridCol w:w="3370"/>
        <w:gridCol w:w="3519"/>
        <w:gridCol w:w="67"/>
      </w:tblGrid>
      <w:tr w:rsidR="00C32FB0" w:rsidRPr="00C32FB0" w:rsidTr="00675938">
        <w:trPr>
          <w:trHeight w:val="283"/>
        </w:trPr>
        <w:tc>
          <w:tcPr>
            <w:tcW w:w="5000" w:type="pct"/>
            <w:gridSpan w:val="4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FEEEE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C32FB0" w:rsidRDefault="00C32FB0" w:rsidP="00BD74B9">
            <w:pPr>
              <w:pStyle w:val="a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 w:cs="굴림"/>
                <w:color w:val="000000"/>
                <w:kern w:val="0"/>
              </w:rPr>
              <w:pPrChange w:id="465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center"/>
                </w:pPr>
              </w:pPrChange>
            </w:pPr>
            <w:r w:rsidRPr="00C32FB0">
              <w:rPr>
                <w:rFonts w:asciiTheme="minorHAnsi" w:eastAsiaTheme="minorHAnsi" w:hAnsiTheme="minorHAnsi" w:cs="굴림"/>
                <w:b/>
                <w:bCs/>
                <w:color w:val="000000"/>
                <w:kern w:val="0"/>
              </w:rPr>
              <w:t xml:space="preserve">24 PIN CSI Camera </w:t>
            </w:r>
            <w:r w:rsidRPr="00BD74B9">
              <w:rPr>
                <w:rFonts w:asciiTheme="minorHAnsi" w:eastAsiaTheme="minorHAnsi" w:hAnsiTheme="minorHAnsi"/>
                <w:b/>
                <w:rPrChange w:id="466" w:author="Oh Gyutae" w:date="2020-07-30T11:28:00Z">
                  <w:rPr>
                    <w:rFonts w:asciiTheme="minorHAnsi" w:eastAsiaTheme="minorHAnsi" w:hAnsiTheme="minorHAnsi" w:cs="굴림"/>
                    <w:b/>
                    <w:bCs/>
                    <w:color w:val="000000"/>
                    <w:kern w:val="0"/>
                    <w:szCs w:val="20"/>
                  </w:rPr>
                </w:rPrChange>
              </w:rPr>
              <w:t>connector</w:t>
            </w:r>
            <w:r w:rsidRPr="00C32FB0">
              <w:rPr>
                <w:rFonts w:asciiTheme="minorHAnsi" w:eastAsiaTheme="minorHAnsi" w:hAnsiTheme="minorHAnsi" w:cs="굴림"/>
                <w:b/>
                <w:bCs/>
                <w:color w:val="000000"/>
                <w:kern w:val="0"/>
              </w:rPr>
              <w:t xml:space="preserve"> of Banana pi BPI-M2 Zero</w:t>
            </w: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6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68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46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 Pin Name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7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71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47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Default Function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7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74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47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Function2：GPIO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7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77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47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lastRenderedPageBreak/>
              <w:t>CN3-P01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7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80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48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NC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8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83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8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85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48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CN3-P02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8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88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48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GND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9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91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9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93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49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CN3-P03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9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96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49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CSI0-SDA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49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499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0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PE13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0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02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0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CN3-P04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0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05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0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CSI0-AVDD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0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08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0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10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1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CN3-P05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1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13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1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CSI0-SCK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1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16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1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PE12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1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19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2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CN3-P06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2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22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2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CSI0-Reset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2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25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2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PE14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2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28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2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CN3-P07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3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31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3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CSI0-VSYNC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3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34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3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PE3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3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37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3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CN3-P08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3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40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4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CSI0-PWDN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4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43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4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PE15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4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46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4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CN3-P09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4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49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5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CSI0-HSYNC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5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52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5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PE2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5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55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5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CN3-P10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5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58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5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CSI0-DVDD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6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61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6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63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6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CN3-P11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6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66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6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CSI0-DOVDD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6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69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7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71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7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CN3-P12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7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74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7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CSI0-D7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7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77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7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PE11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7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80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8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CN3-P13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8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83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8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CSI0-MCLK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8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86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8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PE1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8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89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9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CN3-P14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9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92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9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CSI0-D6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9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95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9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PE10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59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598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59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CN3-P15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0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01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0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GND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0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04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0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06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0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CN3-P16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0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09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1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CSI0-D5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1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12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1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PE9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1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15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1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CN3-P17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1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18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1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CSI0-PCLK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2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21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2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PE0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2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24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2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CN3-P18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2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27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2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CSI0-D4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2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30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3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PE8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3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33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3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lastRenderedPageBreak/>
              <w:t>CN3-P19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3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36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3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CSI0-D0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3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39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4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PE4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4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42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4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CN3-P20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4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45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4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CSI0-D3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4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48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4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PE7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5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51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5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CN3-P21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5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54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5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CSI0-D1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56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57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5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PE5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59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60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6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CN3-P22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62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63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6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CSI0-D2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65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66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67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PE6</w:t>
            </w: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68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69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70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CN3-P23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71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72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73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t>GND</w:t>
            </w:r>
          </w:p>
        </w:tc>
        <w:tc>
          <w:tcPr>
            <w:tcW w:w="1790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74" w:author="Oh Gyutae" w:date="2020-07-30T11:28:00Z">
                  <w:rPr>
                    <w:rFonts w:asciiTheme="minorHAnsi" w:eastAsiaTheme="minorHAnsi" w:hAnsiTheme="minorHAnsi" w:cs="굴림"/>
                    <w:color w:val="222222"/>
                    <w:kern w:val="0"/>
                    <w:szCs w:val="20"/>
                  </w:rPr>
                </w:rPrChange>
              </w:rPr>
              <w:pPrChange w:id="675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  <w:tr w:rsidR="00C32FB0" w:rsidRPr="00C32FB0" w:rsidTr="00675938">
        <w:trPr>
          <w:trHeight w:val="283"/>
        </w:trPr>
        <w:tc>
          <w:tcPr>
            <w:tcW w:w="146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76" w:author="Oh Gyutae" w:date="2020-07-30T11:28:00Z">
                  <w:rPr>
                    <w:rFonts w:asciiTheme="minorHAnsi" w:eastAsiaTheme="minorHAnsi" w:hAnsiTheme="minorHAnsi" w:cs="Arial"/>
                    <w:color w:val="222222"/>
                    <w:kern w:val="0"/>
                    <w:szCs w:val="20"/>
                  </w:rPr>
                </w:rPrChange>
              </w:rPr>
              <w:pPrChange w:id="677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78" w:author="Oh Gyutae" w:date="2020-07-30T11:28:00Z">
                  <w:rPr>
                    <w:rFonts w:asciiTheme="minorHAnsi" w:eastAsiaTheme="minorHAnsi" w:hAnsiTheme="minorHAnsi" w:cs="Arial"/>
                    <w:color w:val="222222"/>
                    <w:kern w:val="0"/>
                    <w:szCs w:val="20"/>
                  </w:rPr>
                </w:rPrChange>
              </w:rPr>
              <w:t>CN3-P24</w:t>
            </w:r>
          </w:p>
        </w:tc>
        <w:tc>
          <w:tcPr>
            <w:tcW w:w="1714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79" w:author="Oh Gyutae" w:date="2020-07-30T11:28:00Z">
                  <w:rPr>
                    <w:rFonts w:asciiTheme="minorHAnsi" w:eastAsiaTheme="minorHAnsi" w:hAnsiTheme="minorHAnsi" w:cs="Arial"/>
                    <w:color w:val="222222"/>
                    <w:kern w:val="0"/>
                    <w:szCs w:val="20"/>
                  </w:rPr>
                </w:rPrChange>
              </w:rPr>
              <w:pPrChange w:id="680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r w:rsidRPr="00436738">
              <w:rPr>
                <w:rPrChange w:id="681" w:author="Oh Gyutae" w:date="2020-07-30T11:28:00Z">
                  <w:rPr>
                    <w:rFonts w:asciiTheme="minorHAnsi" w:eastAsiaTheme="minorHAnsi" w:hAnsiTheme="minorHAnsi" w:cs="Arial"/>
                    <w:color w:val="222222"/>
                    <w:kern w:val="0"/>
                    <w:szCs w:val="20"/>
                  </w:rPr>
                </w:rPrChange>
              </w:rPr>
              <w:t>CSI0-DOVDD</w:t>
            </w:r>
          </w:p>
        </w:tc>
        <w:tc>
          <w:tcPr>
            <w:tcW w:w="1790" w:type="pct"/>
            <w:shd w:val="clear" w:color="auto" w:fill="auto"/>
            <w:vAlign w:val="center"/>
            <w:hideMark/>
          </w:tcPr>
          <w:p w:rsidR="00C32FB0" w:rsidRPr="00436738" w:rsidRDefault="00C32FB0" w:rsidP="00436738">
            <w:pPr>
              <w:pStyle w:val="a"/>
              <w:numPr>
                <w:ilvl w:val="0"/>
                <w:numId w:val="0"/>
              </w:numPr>
              <w:rPr>
                <w:rPrChange w:id="682" w:author="Oh Gyutae" w:date="2020-07-30T11:28:00Z">
                  <w:rPr>
                    <w:rFonts w:asciiTheme="minorHAnsi" w:eastAsiaTheme="minorHAnsi" w:hAnsiTheme="minorHAnsi"/>
                    <w:kern w:val="0"/>
                    <w:szCs w:val="20"/>
                  </w:rPr>
                </w:rPrChange>
              </w:rPr>
              <w:pPrChange w:id="683" w:author="Oh Gyutae" w:date="2020-07-30T11:28:00Z">
                <w:pPr>
                  <w:widowControl/>
                  <w:wordWrap/>
                  <w:autoSpaceDE/>
                  <w:autoSpaceDN/>
                  <w:spacing w:before="240" w:after="240"/>
                  <w:jc w:val="left"/>
                </w:pPr>
              </w:pPrChange>
            </w:pPr>
            <w:del w:id="684" w:author="Oh Gyutae" w:date="2020-07-30T11:28:00Z">
              <w:r w:rsidRPr="00436738" w:rsidDel="00BD74B9">
                <w:rPr>
                  <w:rPrChange w:id="685" w:author="Oh Gyutae" w:date="2020-07-30T11:28:00Z">
                    <w:rPr>
                      <w:rFonts w:asciiTheme="minorHAnsi" w:eastAsiaTheme="minorHAnsi" w:hAnsiTheme="minorHAnsi" w:cs="굴림"/>
                      <w:color w:val="222222"/>
                      <w:kern w:val="0"/>
                      <w:szCs w:val="20"/>
                    </w:rPr>
                  </w:rPrChange>
                </w:rPr>
                <w:br/>
              </w:r>
            </w:del>
          </w:p>
        </w:tc>
        <w:tc>
          <w:tcPr>
            <w:tcW w:w="34" w:type="pct"/>
            <w:shd w:val="clear" w:color="auto" w:fill="F8F9FA"/>
            <w:vAlign w:val="center"/>
            <w:hideMark/>
          </w:tcPr>
          <w:p w:rsidR="00C32FB0" w:rsidRPr="00C32FB0" w:rsidRDefault="00C32FB0" w:rsidP="00C32FB0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/>
                <w:kern w:val="0"/>
                <w:szCs w:val="20"/>
              </w:rPr>
            </w:pPr>
          </w:p>
        </w:tc>
      </w:tr>
    </w:tbl>
    <w:p w:rsidR="00C32FB0" w:rsidRDefault="00C32FB0" w:rsidP="0033060C">
      <w:pPr>
        <w:pStyle w:val="a"/>
        <w:numPr>
          <w:ilvl w:val="0"/>
          <w:numId w:val="0"/>
        </w:numPr>
        <w:ind w:left="560"/>
        <w:jc w:val="center"/>
        <w:rPr>
          <w:rFonts w:hint="eastAsia"/>
        </w:rPr>
      </w:pPr>
    </w:p>
    <w:p w:rsidR="0079774D" w:rsidRDefault="00007DC2" w:rsidP="0053341D">
      <w:pPr>
        <w:pStyle w:val="1"/>
      </w:pPr>
      <w:r>
        <w:rPr>
          <w:rFonts w:hint="eastAsia"/>
        </w:rPr>
        <w:t xml:space="preserve"> </w:t>
      </w:r>
      <w:r w:rsidR="00021A70">
        <w:t>Software Features</w:t>
      </w:r>
    </w:p>
    <w:p w:rsidR="00111DBA" w:rsidRDefault="004809A4" w:rsidP="0053341D">
      <w:pPr>
        <w:ind w:left="94" w:right="400" w:firstLineChars="100" w:firstLine="200"/>
      </w:pPr>
      <w:r>
        <w:rPr>
          <w:rFonts w:hint="eastAsia"/>
        </w:rPr>
        <w:t>지원되는</w:t>
      </w:r>
      <w:r>
        <w:rPr>
          <w:rFonts w:hint="eastAsia"/>
        </w:rPr>
        <w:t xml:space="preserve"> </w:t>
      </w:r>
      <w:r>
        <w:rPr>
          <w:rFonts w:hint="eastAsia"/>
        </w:rPr>
        <w:t>소프트웨어는</w:t>
      </w:r>
      <w:r>
        <w:rPr>
          <w:rFonts w:hint="eastAsia"/>
        </w:rPr>
        <w:t xml:space="preserve"> </w:t>
      </w:r>
      <w:r w:rsidR="00B47120">
        <w:rPr>
          <w:rFonts w:hint="eastAsia"/>
        </w:rPr>
        <w:t>Android</w:t>
      </w:r>
      <w:r>
        <w:t>, Ubuntu, Debian</w:t>
      </w:r>
      <w:r w:rsidR="006A3305"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="006A3305">
        <w:t xml:space="preserve"> </w:t>
      </w:r>
      <w:r w:rsidR="006A3305">
        <w:rPr>
          <w:rFonts w:hint="eastAsia"/>
        </w:rPr>
        <w:t>본</w:t>
      </w:r>
      <w:r w:rsidR="006A3305">
        <w:t xml:space="preserve"> </w:t>
      </w:r>
      <w:r w:rsidR="006A3305">
        <w:rPr>
          <w:rFonts w:hint="eastAsia"/>
        </w:rPr>
        <w:t>문서에서는</w:t>
      </w:r>
      <w:r w:rsidR="006A3305">
        <w:rPr>
          <w:rFonts w:hint="eastAsia"/>
        </w:rPr>
        <w:t xml:space="preserve"> </w:t>
      </w:r>
      <w:r w:rsidR="006A3305">
        <w:t xml:space="preserve">Ububtu 16.04 LTS </w:t>
      </w:r>
      <w:r w:rsidR="006A3305">
        <w:rPr>
          <w:rFonts w:hint="eastAsia"/>
        </w:rPr>
        <w:t>버전을</w:t>
      </w:r>
      <w:r w:rsidR="006A3305">
        <w:rPr>
          <w:rFonts w:hint="eastAsia"/>
        </w:rPr>
        <w:t xml:space="preserve"> </w:t>
      </w:r>
      <w:r w:rsidR="006A3305">
        <w:rPr>
          <w:rFonts w:hint="eastAsia"/>
        </w:rPr>
        <w:t>설명함</w:t>
      </w:r>
    </w:p>
    <w:p w:rsidR="006A3305" w:rsidRPr="00111DBA" w:rsidRDefault="006A3305" w:rsidP="0053341D">
      <w:pPr>
        <w:ind w:left="94" w:right="400" w:firstLineChars="100" w:firstLine="200"/>
      </w:pPr>
    </w:p>
    <w:p w:rsidR="006A3305" w:rsidRDefault="006A3305" w:rsidP="004809A4">
      <w:pPr>
        <w:pStyle w:val="2"/>
      </w:pP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ase </w:t>
      </w:r>
      <w:r>
        <w:t>your need below</w:t>
      </w:r>
    </w:p>
    <w:p w:rsidR="006A3305" w:rsidRDefault="006A3305" w:rsidP="006A3305">
      <w:pPr>
        <w:pStyle w:val="a"/>
        <w:numPr>
          <w:ilvl w:val="0"/>
          <w:numId w:val="31"/>
        </w:numPr>
      </w:pPr>
      <w:r w:rsidRPr="006A3305">
        <w:t>Banana pi SBC</w:t>
      </w:r>
      <w:r>
        <w:t>(single board computer)</w:t>
      </w:r>
    </w:p>
    <w:p w:rsidR="006A3305" w:rsidRPr="006A3305" w:rsidRDefault="006A3305" w:rsidP="006A3305">
      <w:pPr>
        <w:pStyle w:val="a"/>
        <w:numPr>
          <w:ilvl w:val="0"/>
          <w:numId w:val="31"/>
        </w:numPr>
      </w:pPr>
      <w:r w:rsidRPr="006A3305">
        <w:t>microSD Card/TFCard: Class 10 or Above, minimum 8GB SDHC</w:t>
      </w:r>
    </w:p>
    <w:p w:rsidR="006A3305" w:rsidRPr="006A3305" w:rsidRDefault="006A3305" w:rsidP="006A3305">
      <w:pPr>
        <w:pStyle w:val="a"/>
        <w:numPr>
          <w:ilvl w:val="0"/>
          <w:numId w:val="31"/>
        </w:numPr>
      </w:pPr>
      <w:r w:rsidRPr="006A3305">
        <w:t>power adapter via micro USB or DC port. A 5V/2A power is a must</w:t>
      </w:r>
    </w:p>
    <w:p w:rsidR="006A3305" w:rsidRPr="006A3305" w:rsidRDefault="006A3305" w:rsidP="006A3305">
      <w:pPr>
        <w:pStyle w:val="a"/>
        <w:numPr>
          <w:ilvl w:val="0"/>
          <w:numId w:val="31"/>
        </w:numPr>
      </w:pPr>
      <w:r w:rsidRPr="006A3305">
        <w:t>A Host computer running Ubuntu 16.04 64 bit system</w:t>
      </w:r>
    </w:p>
    <w:p w:rsidR="006A3305" w:rsidRDefault="006A3305" w:rsidP="006A3305">
      <w:pPr>
        <w:pStyle w:val="a"/>
        <w:numPr>
          <w:ilvl w:val="0"/>
          <w:numId w:val="31"/>
        </w:numPr>
      </w:pPr>
      <w:r w:rsidRPr="006A3305">
        <w:t>a serial communication board</w:t>
      </w:r>
    </w:p>
    <w:p w:rsidR="006A3305" w:rsidRPr="006A3305" w:rsidRDefault="006A3305" w:rsidP="006A3305">
      <w:pPr>
        <w:pStyle w:val="a"/>
        <w:numPr>
          <w:ilvl w:val="0"/>
          <w:numId w:val="0"/>
        </w:numPr>
        <w:ind w:left="800"/>
        <w:jc w:val="center"/>
      </w:pPr>
      <w:r>
        <w:rPr>
          <w:noProof/>
        </w:rPr>
        <w:lastRenderedPageBreak/>
        <w:drawing>
          <wp:inline distT="0" distB="0" distL="0" distR="0" wp14:anchorId="4078EADA" wp14:editId="2D9238E1">
            <wp:extent cx="3905250" cy="3993177"/>
            <wp:effectExtent l="0" t="0" r="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8767" cy="3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05" w:rsidRPr="006A3305" w:rsidRDefault="006A3305" w:rsidP="006A3305">
      <w:pPr>
        <w:ind w:left="400"/>
      </w:pPr>
    </w:p>
    <w:p w:rsidR="004809A4" w:rsidRPr="004809A4" w:rsidRDefault="0053341D" w:rsidP="004809A4">
      <w:pPr>
        <w:pStyle w:val="2"/>
      </w:pPr>
      <w:r>
        <w:rPr>
          <w:rFonts w:hint="eastAsia"/>
        </w:rPr>
        <w:t xml:space="preserve"> </w:t>
      </w:r>
      <w:r w:rsidR="001943AB">
        <w:t xml:space="preserve">Write Linux </w:t>
      </w:r>
      <w:r w:rsidR="00641075">
        <w:t>SD</w:t>
      </w:r>
      <w:r w:rsidR="001943AB">
        <w:t xml:space="preserve"> Card Based on Windows Platform</w:t>
      </w:r>
    </w:p>
    <w:p w:rsidR="00641075" w:rsidRDefault="00641075" w:rsidP="00641075">
      <w:pPr>
        <w:pStyle w:val="a"/>
      </w:pPr>
      <w:r>
        <w:t xml:space="preserve"> SD</w:t>
      </w:r>
      <w:r w:rsidRPr="00641075">
        <w:rPr>
          <w:rFonts w:hint="eastAsia"/>
        </w:rPr>
        <w:t xml:space="preserve"> 카드를 컴퓨터에 삽입하면 </w:t>
      </w:r>
      <w:r>
        <w:t xml:space="preserve">SD </w:t>
      </w:r>
      <w:r w:rsidRPr="00641075">
        <w:rPr>
          <w:rFonts w:hint="eastAsia"/>
        </w:rPr>
        <w:t>카드 용량이 운영 체제보다 커야</w:t>
      </w:r>
      <w:r>
        <w:rPr>
          <w:rFonts w:hint="eastAsia"/>
        </w:rPr>
        <w:t xml:space="preserve"> </w:t>
      </w:r>
      <w:r w:rsidRPr="00641075">
        <w:rPr>
          <w:rFonts w:hint="eastAsia"/>
        </w:rPr>
        <w:t>하며</w:t>
      </w:r>
      <w:r>
        <w:rPr>
          <w:rFonts w:hint="eastAsia"/>
        </w:rPr>
        <w:t>,</w:t>
      </w:r>
      <w:r w:rsidRPr="00641075">
        <w:rPr>
          <w:rFonts w:hint="eastAsia"/>
        </w:rPr>
        <w:t xml:space="preserve"> 일반적으로 8GB 이상이 필요</w:t>
      </w:r>
      <w:r>
        <w:t>함</w:t>
      </w:r>
      <w:r>
        <w:rPr>
          <w:rFonts w:hint="eastAsia"/>
        </w:rPr>
        <w:t xml:space="preserve"> </w:t>
      </w:r>
    </w:p>
    <w:p w:rsidR="00956451" w:rsidRDefault="00641075" w:rsidP="00641075">
      <w:pPr>
        <w:pStyle w:val="a"/>
      </w:pPr>
      <w:r>
        <w:t xml:space="preserve"> </w:t>
      </w: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포맷</w:t>
      </w:r>
      <w:r w:rsidRPr="0053341D">
        <w:t xml:space="preserve"> </w:t>
      </w:r>
    </w:p>
    <w:p w:rsidR="00641075" w:rsidRDefault="00641075" w:rsidP="00641075">
      <w:pPr>
        <w:pStyle w:val="a"/>
        <w:numPr>
          <w:ilvl w:val="1"/>
          <w:numId w:val="10"/>
        </w:numPr>
      </w:pPr>
      <w:r>
        <w:t>S</w:t>
      </w:r>
      <w:r>
        <w:rPr>
          <w:rFonts w:hint="eastAsia"/>
        </w:rPr>
        <w:t xml:space="preserve">D 카드 포맷 전용 툴을 이용하여 </w:t>
      </w:r>
      <w:r>
        <w:t xml:space="preserve">SD </w:t>
      </w:r>
      <w:r>
        <w:rPr>
          <w:rFonts w:hint="eastAsia"/>
        </w:rPr>
        <w:t>카드 포맷 진행</w:t>
      </w:r>
    </w:p>
    <w:p w:rsidR="00641075" w:rsidRDefault="00675938" w:rsidP="00641075">
      <w:pPr>
        <w:pStyle w:val="a"/>
        <w:numPr>
          <w:ilvl w:val="1"/>
          <w:numId w:val="10"/>
        </w:numPr>
      </w:pPr>
      <w:hyperlink r:id="rId16" w:history="1">
        <w:r w:rsidR="00641075" w:rsidRPr="00B34274">
          <w:rPr>
            <w:rStyle w:val="ad"/>
          </w:rPr>
          <w:t>https://www.sdcard.org/downloads/formatter_4/eula_windows/</w:t>
        </w:r>
      </w:hyperlink>
    </w:p>
    <w:p w:rsidR="00641075" w:rsidRDefault="00641075" w:rsidP="00641075">
      <w:pPr>
        <w:pStyle w:val="a"/>
        <w:numPr>
          <w:ilvl w:val="1"/>
          <w:numId w:val="10"/>
        </w:numPr>
      </w:pPr>
      <w:r>
        <w:rPr>
          <w:rFonts w:hint="eastAsia"/>
        </w:rPr>
        <w:t>setup.</w:t>
      </w:r>
      <w:r>
        <w:t xml:space="preserve">exe </w:t>
      </w:r>
      <w:r>
        <w:rPr>
          <w:rFonts w:hint="eastAsia"/>
        </w:rPr>
        <w:t>실행</w:t>
      </w:r>
    </w:p>
    <w:p w:rsidR="00641075" w:rsidRDefault="00641075" w:rsidP="00641075">
      <w:pPr>
        <w:pStyle w:val="a"/>
        <w:numPr>
          <w:ilvl w:val="1"/>
          <w:numId w:val="10"/>
        </w:numPr>
      </w:pP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선택 후 빠른 부팅 진행</w:t>
      </w:r>
    </w:p>
    <w:p w:rsidR="007462C2" w:rsidRDefault="007462C2" w:rsidP="007462C2">
      <w:pPr>
        <w:pStyle w:val="a"/>
        <w:numPr>
          <w:ilvl w:val="0"/>
          <w:numId w:val="0"/>
        </w:numPr>
        <w:ind w:left="1240"/>
        <w:jc w:val="center"/>
      </w:pPr>
      <w:r>
        <w:rPr>
          <w:noProof/>
        </w:rPr>
        <w:lastRenderedPageBreak/>
        <w:drawing>
          <wp:inline distT="0" distB="0" distL="0" distR="0" wp14:anchorId="4ABEE2AA" wp14:editId="2379FEC0">
            <wp:extent cx="2612080" cy="35877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6852" cy="35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C2" w:rsidRDefault="007462C2" w:rsidP="007462C2">
      <w:pPr>
        <w:pStyle w:val="a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>
        <w:t>SDFormatter.exe</w:t>
      </w:r>
      <w:r>
        <w:rPr>
          <w:rFonts w:hint="eastAsia"/>
        </w:rPr>
        <w:t>&gt;</w:t>
      </w:r>
    </w:p>
    <w:p w:rsidR="007462C2" w:rsidRPr="007462C2" w:rsidRDefault="007462C2" w:rsidP="007462C2">
      <w:pPr>
        <w:pStyle w:val="a"/>
        <w:numPr>
          <w:ilvl w:val="0"/>
          <w:numId w:val="0"/>
        </w:numPr>
        <w:ind w:left="1240"/>
      </w:pPr>
    </w:p>
    <w:p w:rsidR="00641075" w:rsidRDefault="0053341D" w:rsidP="001943AB">
      <w:pPr>
        <w:pStyle w:val="a"/>
      </w:pPr>
      <w:r>
        <w:rPr>
          <w:rFonts w:hint="eastAsia"/>
        </w:rPr>
        <w:t xml:space="preserve">  </w:t>
      </w:r>
      <w:r w:rsidR="00641075">
        <w:rPr>
          <w:rFonts w:hint="eastAsia"/>
        </w:rPr>
        <w:t>우분투 운영체제 이미지를 다운</w:t>
      </w:r>
    </w:p>
    <w:p w:rsidR="00956451" w:rsidRPr="0053341D" w:rsidRDefault="00675938" w:rsidP="00641075">
      <w:pPr>
        <w:pStyle w:val="a"/>
        <w:numPr>
          <w:ilvl w:val="1"/>
          <w:numId w:val="10"/>
        </w:numPr>
      </w:pPr>
      <w:hyperlink r:id="rId18" w:history="1">
        <w:r w:rsidR="00641075" w:rsidRPr="00201431">
          <w:rPr>
            <w:rStyle w:val="ad"/>
          </w:rPr>
          <w:t>http://www.orangepi.org/downloadresources</w:t>
        </w:r>
      </w:hyperlink>
    </w:p>
    <w:p w:rsidR="00641075" w:rsidRDefault="0053341D" w:rsidP="001943AB">
      <w:pPr>
        <w:pStyle w:val="a"/>
      </w:pPr>
      <w:r>
        <w:rPr>
          <w:rFonts w:hint="eastAsia"/>
        </w:rPr>
        <w:t xml:space="preserve">  </w:t>
      </w:r>
      <w:r w:rsidR="00641075">
        <w:rPr>
          <w:rFonts w:hint="eastAsia"/>
        </w:rPr>
        <w:t>압축 해제 후 이미지 쓰기 프로그램을 이용</w:t>
      </w:r>
    </w:p>
    <w:p w:rsidR="00641075" w:rsidRPr="00A27C3B" w:rsidRDefault="00675938" w:rsidP="00641075">
      <w:pPr>
        <w:pStyle w:val="a"/>
        <w:numPr>
          <w:ilvl w:val="1"/>
          <w:numId w:val="10"/>
        </w:numPr>
        <w:rPr>
          <w:rStyle w:val="ad"/>
          <w:color w:val="auto"/>
          <w:u w:val="none"/>
        </w:rPr>
      </w:pPr>
      <w:hyperlink r:id="rId19" w:history="1">
        <w:r w:rsidR="00641075" w:rsidRPr="00B34274">
          <w:rPr>
            <w:rStyle w:val="ad"/>
          </w:rPr>
          <w:t>http://sourceforge.net/projects/win32diskimager/files/Archive/</w:t>
        </w:r>
      </w:hyperlink>
    </w:p>
    <w:p w:rsidR="00A27C3B" w:rsidRDefault="00A27C3B" w:rsidP="00A27C3B">
      <w:pPr>
        <w:pStyle w:val="a"/>
        <w:numPr>
          <w:ilvl w:val="0"/>
          <w:numId w:val="0"/>
        </w:numPr>
        <w:ind w:left="1240"/>
      </w:pPr>
      <w:r>
        <w:rPr>
          <w:noProof/>
        </w:rPr>
        <w:drawing>
          <wp:inline distT="0" distB="0" distL="0" distR="0" wp14:anchorId="11E2EA63" wp14:editId="040760A3">
            <wp:extent cx="4965887" cy="1535932"/>
            <wp:effectExtent l="0" t="0" r="635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9859" cy="15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75" w:rsidRDefault="00641075" w:rsidP="00641075">
      <w:pPr>
        <w:pStyle w:val="a"/>
        <w:numPr>
          <w:ilvl w:val="1"/>
          <w:numId w:val="10"/>
        </w:numPr>
      </w:pPr>
      <w:r>
        <w:rPr>
          <w:rFonts w:hint="eastAsia"/>
        </w:rPr>
        <w:t xml:space="preserve">압축 해제 후 우분투 이미지 파일 </w:t>
      </w:r>
      <w:r>
        <w:t xml:space="preserve">Write </w:t>
      </w:r>
      <w:r>
        <w:rPr>
          <w:rFonts w:hint="eastAsia"/>
        </w:rPr>
        <w:t>실행</w:t>
      </w:r>
    </w:p>
    <w:p w:rsidR="00BF1FD5" w:rsidRPr="00BF1FD5" w:rsidRDefault="00BF1FD5" w:rsidP="00BF1FD5"/>
    <w:p w:rsidR="007B08A1" w:rsidRPr="00226D2A" w:rsidRDefault="00FF7B89" w:rsidP="0053341D">
      <w:pPr>
        <w:pStyle w:val="2"/>
      </w:pPr>
      <w:r>
        <w:rPr>
          <w:rFonts w:hint="eastAsia"/>
        </w:rPr>
        <w:t xml:space="preserve"> </w:t>
      </w:r>
      <w:r w:rsidR="00201431">
        <w:t>Boot your Orange Pi</w:t>
      </w:r>
    </w:p>
    <w:p w:rsidR="00226D2A" w:rsidRDefault="000A7482" w:rsidP="000A7482">
      <w:pPr>
        <w:pStyle w:val="a"/>
        <w:numPr>
          <w:ilvl w:val="0"/>
          <w:numId w:val="21"/>
        </w:numPr>
      </w:pP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카드를 오렌지 파이에 삽입 후,</w:t>
      </w:r>
      <w:r>
        <w:t xml:space="preserve"> </w:t>
      </w:r>
      <w:r>
        <w:rPr>
          <w:rFonts w:hint="eastAsia"/>
        </w:rPr>
        <w:t xml:space="preserve">운영체제 설정을 위해 </w:t>
      </w:r>
      <w:r w:rsidR="001E5BF5">
        <w:rPr>
          <w:rFonts w:hint="eastAsia"/>
        </w:rPr>
        <w:t xml:space="preserve">모니터 </w:t>
      </w:r>
      <w:r>
        <w:t xml:space="preserve">AV </w:t>
      </w:r>
      <w:r>
        <w:rPr>
          <w:rFonts w:hint="eastAsia"/>
        </w:rPr>
        <w:t>케이블 셋팅 필요</w:t>
      </w:r>
    </w:p>
    <w:p w:rsidR="000A7482" w:rsidRDefault="000A7482" w:rsidP="000A7482">
      <w:pPr>
        <w:ind w:right="400" w:firstLineChars="100" w:firstLine="200"/>
        <w:jc w:val="center"/>
      </w:pPr>
      <w:r>
        <w:rPr>
          <w:noProof/>
        </w:rPr>
        <w:drawing>
          <wp:inline distT="0" distB="0" distL="0" distR="0" wp14:anchorId="60AFD204" wp14:editId="3A8F609B">
            <wp:extent cx="1440299" cy="1435100"/>
            <wp:effectExtent l="0" t="0" r="762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6418" cy="145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82" w:rsidRDefault="000A7482" w:rsidP="000A7482">
      <w:pPr>
        <w:pStyle w:val="a"/>
        <w:numPr>
          <w:ilvl w:val="0"/>
          <w:numId w:val="21"/>
        </w:numPr>
      </w:pPr>
      <w:r>
        <w:rPr>
          <w:rFonts w:hint="eastAsia"/>
        </w:rPr>
        <w:t>오펜지 파이 운영체제 설정 및 화면 설정을 위한 구성품</w:t>
      </w:r>
    </w:p>
    <w:p w:rsidR="000A7482" w:rsidRDefault="000A7482" w:rsidP="000A7482">
      <w:pPr>
        <w:pStyle w:val="a"/>
        <w:numPr>
          <w:ilvl w:val="1"/>
          <w:numId w:val="21"/>
        </w:numPr>
      </w:pPr>
      <w:r>
        <w:rPr>
          <w:rFonts w:hint="eastAsia"/>
        </w:rPr>
        <w:t>AV</w:t>
      </w:r>
      <w:r>
        <w:t xml:space="preserve"> </w:t>
      </w:r>
      <w:r>
        <w:rPr>
          <w:rFonts w:hint="eastAsia"/>
        </w:rPr>
        <w:t>케이블</w:t>
      </w:r>
    </w:p>
    <w:p w:rsidR="000A7482" w:rsidRDefault="000A7482" w:rsidP="000A7482">
      <w:pPr>
        <w:pStyle w:val="a"/>
        <w:numPr>
          <w:ilvl w:val="1"/>
          <w:numId w:val="21"/>
        </w:numPr>
      </w:pPr>
      <w:r>
        <w:rPr>
          <w:rFonts w:hint="eastAsia"/>
        </w:rPr>
        <w:t>AV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지원 모니터</w:t>
      </w:r>
    </w:p>
    <w:p w:rsidR="000A7482" w:rsidRDefault="000A7482" w:rsidP="000A7482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키보드&amp;마우스 일체형 디바이스 </w:t>
      </w:r>
      <w:r>
        <w:t>(</w:t>
      </w:r>
      <w:r>
        <w:rPr>
          <w:rFonts w:hint="eastAsia"/>
        </w:rPr>
        <w:t xml:space="preserve">오렌지 파이는 기본적으로 </w:t>
      </w:r>
      <w:r>
        <w:t>1</w:t>
      </w:r>
      <w:r>
        <w:rPr>
          <w:rFonts w:hint="eastAsia"/>
        </w:rPr>
        <w:t xml:space="preserve">개의 </w:t>
      </w:r>
      <w:r>
        <w:t>USB 2.0</w:t>
      </w:r>
      <w:r>
        <w:rPr>
          <w:rFonts w:hint="eastAsia"/>
        </w:rPr>
        <w:t>을 지원</w:t>
      </w:r>
      <w:r>
        <w:t>)</w:t>
      </w:r>
    </w:p>
    <w:p w:rsidR="000A7482" w:rsidRDefault="000A7482" w:rsidP="000A7482">
      <w:pPr>
        <w:pStyle w:val="a"/>
        <w:numPr>
          <w:ilvl w:val="1"/>
          <w:numId w:val="21"/>
        </w:numPr>
      </w:pPr>
      <w:r>
        <w:t>5</w:t>
      </w:r>
      <w:r>
        <w:rPr>
          <w:rFonts w:hint="eastAsia"/>
        </w:rPr>
        <w:t>V</w:t>
      </w:r>
      <w:r>
        <w:t xml:space="preserve"> A-type </w:t>
      </w:r>
      <w:r>
        <w:rPr>
          <w:rFonts w:hint="eastAsia"/>
        </w:rPr>
        <w:t>전원 케이블</w:t>
      </w:r>
    </w:p>
    <w:p w:rsidR="000A7482" w:rsidRDefault="000A7482" w:rsidP="000A7482">
      <w:pPr>
        <w:pStyle w:val="a"/>
        <w:numPr>
          <w:ilvl w:val="1"/>
          <w:numId w:val="21"/>
        </w:numPr>
      </w:pPr>
      <w:r>
        <w:rPr>
          <w:rFonts w:hint="eastAsia"/>
        </w:rPr>
        <w:t>Ethernet 케이블</w:t>
      </w:r>
    </w:p>
    <w:p w:rsidR="000A7482" w:rsidRDefault="00052467" w:rsidP="00084B86">
      <w:pPr>
        <w:pStyle w:val="a"/>
        <w:numPr>
          <w:ilvl w:val="0"/>
          <w:numId w:val="0"/>
        </w:numPr>
        <w:ind w:left="1400"/>
        <w:jc w:val="center"/>
      </w:pPr>
      <w:r>
        <w:rPr>
          <w:noProof/>
        </w:rPr>
        <w:drawing>
          <wp:inline distT="0" distB="0" distL="0" distR="0" wp14:anchorId="65D192F9">
            <wp:extent cx="3467100" cy="2372056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218" cy="2378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012" w:rsidRDefault="009A5012" w:rsidP="009A5012">
      <w:pPr>
        <w:pStyle w:val="a"/>
        <w:numPr>
          <w:ilvl w:val="0"/>
          <w:numId w:val="0"/>
        </w:numPr>
        <w:ind w:left="1400"/>
        <w:jc w:val="center"/>
      </w:pPr>
      <w:r>
        <w:rPr>
          <w:rFonts w:hint="eastAsia"/>
        </w:rPr>
        <w:t>&lt;</w:t>
      </w:r>
      <w:r w:rsidR="00052467">
        <w:t xml:space="preserve">Banana </w:t>
      </w:r>
      <w:r>
        <w:t>Pi</w:t>
      </w:r>
      <w:r w:rsidR="00052467">
        <w:t xml:space="preserve"> M2 Zero</w:t>
      </w:r>
      <w:r>
        <w:t xml:space="preserve"> development kit</w:t>
      </w:r>
      <w:r>
        <w:rPr>
          <w:rFonts w:hint="eastAsia"/>
        </w:rPr>
        <w:t>&gt;</w:t>
      </w:r>
    </w:p>
    <w:p w:rsidR="00634892" w:rsidRDefault="00634892" w:rsidP="00634892">
      <w:pPr>
        <w:pStyle w:val="a"/>
        <w:numPr>
          <w:ilvl w:val="0"/>
          <w:numId w:val="21"/>
        </w:numPr>
      </w:pPr>
      <w:r>
        <w:lastRenderedPageBreak/>
        <w:t>U</w:t>
      </w:r>
      <w:r>
        <w:rPr>
          <w:rFonts w:hint="eastAsia"/>
        </w:rPr>
        <w:t xml:space="preserve">nuntu </w:t>
      </w:r>
      <w:r>
        <w:t>version</w:t>
      </w:r>
    </w:p>
    <w:p w:rsidR="000A7482" w:rsidRPr="000A7482" w:rsidRDefault="00084B86" w:rsidP="00634892">
      <w:pPr>
        <w:pStyle w:val="a"/>
        <w:numPr>
          <w:ilvl w:val="0"/>
          <w:numId w:val="0"/>
        </w:numPr>
        <w:ind w:left="1000"/>
      </w:pPr>
      <w:r>
        <w:rPr>
          <w:noProof/>
        </w:rPr>
        <w:drawing>
          <wp:inline distT="0" distB="0" distL="0" distR="0" wp14:anchorId="5683F6C1" wp14:editId="370E004F">
            <wp:extent cx="5172075" cy="11239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57" w:rsidRDefault="001A3757" w:rsidP="001E5BF5">
      <w:pPr>
        <w:pStyle w:val="a"/>
        <w:numPr>
          <w:ilvl w:val="0"/>
          <w:numId w:val="21"/>
        </w:numPr>
      </w:pPr>
      <w:r>
        <w:rPr>
          <w:rFonts w:hint="eastAsia"/>
        </w:rPr>
        <w:t>초기 패스워드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기본 </w:t>
      </w:r>
      <w:r>
        <w:t>username</w:t>
      </w:r>
      <w:r>
        <w:rPr>
          <w:rFonts w:hint="eastAsia"/>
        </w:rPr>
        <w:t xml:space="preserve">과 패스워드 모두 </w:t>
      </w:r>
      <w:r>
        <w:t>‘</w:t>
      </w:r>
      <w:r w:rsidR="00052467">
        <w:t>banana</w:t>
      </w:r>
      <w:r>
        <w:t>pi’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Ubuntu command를 이용하여 </w:t>
      </w:r>
      <w:r>
        <w:t xml:space="preserve">username&amp;password </w:t>
      </w:r>
      <w:r>
        <w:rPr>
          <w:rFonts w:hint="eastAsia"/>
        </w:rPr>
        <w:t>변경 가능</w:t>
      </w:r>
    </w:p>
    <w:p w:rsidR="001E5BF5" w:rsidRDefault="001E5BF5" w:rsidP="001E5BF5">
      <w:pPr>
        <w:pStyle w:val="a"/>
        <w:numPr>
          <w:ilvl w:val="0"/>
          <w:numId w:val="21"/>
        </w:numPr>
      </w:pPr>
      <w:r>
        <w:rPr>
          <w:rFonts w:hint="eastAsia"/>
        </w:rPr>
        <w:t>네트워크 설정</w:t>
      </w:r>
    </w:p>
    <w:p w:rsidR="001E5BF5" w:rsidRDefault="001E5BF5" w:rsidP="001E5BF5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명령어 </w:t>
      </w:r>
      <w:r>
        <w:t>ifconfig</w:t>
      </w:r>
      <w:r>
        <w:rPr>
          <w:rFonts w:hint="eastAsia"/>
        </w:rPr>
        <w:t>를 통하여 현재 네트워크 상태 확인</w:t>
      </w:r>
    </w:p>
    <w:p w:rsidR="001E5BF5" w:rsidRDefault="001E5BF5" w:rsidP="001E5BF5">
      <w:pPr>
        <w:pStyle w:val="a"/>
        <w:numPr>
          <w:ilvl w:val="2"/>
          <w:numId w:val="21"/>
        </w:numPr>
      </w:pPr>
      <w:r>
        <w:rPr>
          <w:rFonts w:hint="eastAsia"/>
        </w:rPr>
        <w:t>자동 네트워크 설정</w:t>
      </w:r>
    </w:p>
    <w:p w:rsidR="001E5BF5" w:rsidRDefault="001E5BF5" w:rsidP="001E5BF5">
      <w:pPr>
        <w:pStyle w:val="a"/>
        <w:numPr>
          <w:ilvl w:val="3"/>
          <w:numId w:val="21"/>
        </w:numPr>
      </w:pPr>
      <w:r>
        <w:rPr>
          <w:rFonts w:hint="eastAsia"/>
        </w:rPr>
        <w:t xml:space="preserve">현재 연결 된 공유기 및 </w:t>
      </w:r>
      <w:r>
        <w:t>LAN port</w:t>
      </w:r>
      <w:r>
        <w:rPr>
          <w:rFonts w:hint="eastAsia"/>
        </w:rPr>
        <w:t>를 통하여 자동으로 네트워크 인터페이스가 설정 됨</w:t>
      </w:r>
    </w:p>
    <w:p w:rsidR="001E5BF5" w:rsidRDefault="001E5BF5" w:rsidP="001E5BF5">
      <w:pPr>
        <w:pStyle w:val="a"/>
        <w:numPr>
          <w:ilvl w:val="2"/>
          <w:numId w:val="21"/>
        </w:numPr>
      </w:pPr>
      <w:r>
        <w:rPr>
          <w:rFonts w:hint="eastAsia"/>
        </w:rPr>
        <w:t>수동 네트워크 설정</w:t>
      </w:r>
    </w:p>
    <w:p w:rsidR="001E5BF5" w:rsidRDefault="00270E08" w:rsidP="00270E08">
      <w:pPr>
        <w:pStyle w:val="a"/>
        <w:numPr>
          <w:ilvl w:val="3"/>
          <w:numId w:val="21"/>
        </w:numPr>
      </w:pPr>
      <w:r w:rsidRPr="00270E08">
        <w:rPr>
          <w:rFonts w:hint="eastAsia"/>
        </w:rPr>
        <w:t>먼저 ssid와 psk (계정 및 비밀번호)를 알아야하며 해당 WLAN *, ssid, psk를 입력</w:t>
      </w:r>
      <w:r>
        <w:rPr>
          <w:rFonts w:hint="eastAsia"/>
        </w:rPr>
        <w:t>함</w:t>
      </w:r>
    </w:p>
    <w:p w:rsidR="00270E08" w:rsidRDefault="00270E08" w:rsidP="00270E08">
      <w:pPr>
        <w:pStyle w:val="a"/>
        <w:numPr>
          <w:ilvl w:val="3"/>
          <w:numId w:val="21"/>
        </w:numPr>
      </w:pPr>
      <w:r w:rsidRPr="00270E08">
        <w:t>sudo nano /etc/network/interfaces</w:t>
      </w:r>
    </w:p>
    <w:p w:rsidR="00270E08" w:rsidRDefault="00270E08" w:rsidP="00270E08">
      <w:pPr>
        <w:pStyle w:val="a"/>
        <w:numPr>
          <w:ilvl w:val="0"/>
          <w:numId w:val="0"/>
        </w:numPr>
        <w:ind w:left="2200"/>
      </w:pPr>
      <w:r>
        <w:rPr>
          <w:noProof/>
        </w:rPr>
        <w:drawing>
          <wp:inline distT="0" distB="0" distL="0" distR="0" wp14:anchorId="076C6261" wp14:editId="68931E29">
            <wp:extent cx="3933825" cy="101917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B6" w:rsidRDefault="00A649B6" w:rsidP="00A649B6">
      <w:pPr>
        <w:pStyle w:val="a"/>
        <w:numPr>
          <w:ilvl w:val="0"/>
          <w:numId w:val="0"/>
        </w:numPr>
        <w:ind w:left="2200"/>
        <w:jc w:val="center"/>
      </w:pPr>
      <w:r>
        <w:t>&lt;</w:t>
      </w:r>
      <w:r w:rsidR="00DC2DFC">
        <w:t>Network</w:t>
      </w:r>
      <w:r>
        <w:t xml:space="preserve"> interface&gt;</w:t>
      </w:r>
    </w:p>
    <w:p w:rsidR="00270E08" w:rsidRDefault="00270E08" w:rsidP="00270E08">
      <w:pPr>
        <w:pStyle w:val="a"/>
        <w:numPr>
          <w:ilvl w:val="3"/>
          <w:numId w:val="21"/>
        </w:numPr>
      </w:pPr>
      <w:r>
        <w:t>저장</w:t>
      </w:r>
      <w:r>
        <w:rPr>
          <w:rFonts w:hint="eastAsia"/>
        </w:rPr>
        <w:t xml:space="preserve"> 후, </w:t>
      </w:r>
      <w:r>
        <w:t>reboot</w:t>
      </w:r>
    </w:p>
    <w:p w:rsidR="001A3757" w:rsidRDefault="001A3757" w:rsidP="001A3757">
      <w:pPr>
        <w:pStyle w:val="a"/>
        <w:numPr>
          <w:ilvl w:val="0"/>
          <w:numId w:val="21"/>
        </w:numPr>
      </w:pPr>
      <w:r>
        <w:rPr>
          <w:rFonts w:hint="eastAsia"/>
        </w:rPr>
        <w:lastRenderedPageBreak/>
        <w:t xml:space="preserve">언어 설정 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>환경 설정 이후 d</w:t>
      </w:r>
      <w:r>
        <w:t xml:space="preserve">esktop </w:t>
      </w:r>
      <w:r w:rsidRPr="001A3757">
        <w:t>preferences</w:t>
      </w:r>
      <w:r>
        <w:rPr>
          <w:rFonts w:hint="eastAsia"/>
        </w:rPr>
        <w:t xml:space="preserve"> 메뉴에서 원하는 언어 설정</w:t>
      </w:r>
    </w:p>
    <w:p w:rsidR="0012332B" w:rsidRDefault="0012332B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명령어를 통한 언어 설정 </w:t>
      </w:r>
    </w:p>
    <w:p w:rsidR="0012332B" w:rsidRDefault="0012332B" w:rsidP="0012332B">
      <w:pPr>
        <w:pStyle w:val="a"/>
        <w:numPr>
          <w:ilvl w:val="2"/>
          <w:numId w:val="21"/>
        </w:numPr>
      </w:pPr>
      <w:r w:rsidRPr="0012332B">
        <w:t>sudo dpkg-reconfigure locales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설정 이후 </w:t>
      </w:r>
      <w:r>
        <w:t>reboot</w:t>
      </w:r>
    </w:p>
    <w:p w:rsidR="007B08A1" w:rsidRDefault="00270E08" w:rsidP="00270E08">
      <w:pPr>
        <w:pStyle w:val="2"/>
      </w:pPr>
      <w:r>
        <w:t xml:space="preserve"> </w:t>
      </w:r>
      <w:r w:rsidRPr="00270E08">
        <w:rPr>
          <w:rFonts w:hint="eastAsia"/>
        </w:rPr>
        <w:t>VNC 및 SSH를 통한 로그인</w:t>
      </w:r>
    </w:p>
    <w:p w:rsidR="00BF1FD5" w:rsidRDefault="00270E08" w:rsidP="00270E08">
      <w:pPr>
        <w:pStyle w:val="a"/>
        <w:numPr>
          <w:ilvl w:val="0"/>
          <w:numId w:val="21"/>
        </w:numPr>
      </w:pPr>
      <w:r w:rsidRPr="00270E08">
        <w:rPr>
          <w:rFonts w:hint="eastAsia"/>
        </w:rPr>
        <w:t>HDMI 연결 조건이 없</w:t>
      </w:r>
      <w:r>
        <w:rPr>
          <w:rFonts w:hint="eastAsia"/>
        </w:rPr>
        <w:t>이</w:t>
      </w:r>
      <w:r w:rsidRPr="00270E08">
        <w:rPr>
          <w:rFonts w:hint="eastAsia"/>
        </w:rPr>
        <w:t xml:space="preserve"> vnc 또는 ssh 원격 로그인을 통해 시스템에 </w:t>
      </w:r>
      <w:r>
        <w:rPr>
          <w:rFonts w:hint="eastAsia"/>
        </w:rPr>
        <w:t>들어가기 위한 설정이 필요</w:t>
      </w:r>
    </w:p>
    <w:p w:rsidR="00270E08" w:rsidRDefault="00270E08" w:rsidP="00270E08">
      <w:pPr>
        <w:pStyle w:val="a"/>
        <w:numPr>
          <w:ilvl w:val="0"/>
          <w:numId w:val="21"/>
        </w:numPr>
      </w:pPr>
      <w:r>
        <w:rPr>
          <w:rFonts w:hint="eastAsia"/>
        </w:rPr>
        <w:t>ssh 설치</w:t>
      </w:r>
    </w:p>
    <w:p w:rsidR="00270E08" w:rsidRDefault="00270E08" w:rsidP="00270E08">
      <w:pPr>
        <w:pStyle w:val="a"/>
        <w:numPr>
          <w:ilvl w:val="1"/>
          <w:numId w:val="21"/>
        </w:numPr>
      </w:pPr>
      <w:r>
        <w:rPr>
          <w:rFonts w:hint="eastAsia"/>
        </w:rPr>
        <w:t>sudo apt-get install ssh</w:t>
      </w:r>
    </w:p>
    <w:p w:rsidR="00270E08" w:rsidRDefault="00270E08" w:rsidP="00270E08">
      <w:pPr>
        <w:pStyle w:val="a"/>
        <w:numPr>
          <w:ilvl w:val="0"/>
          <w:numId w:val="21"/>
        </w:numPr>
      </w:pPr>
      <w:r>
        <w:rPr>
          <w:rFonts w:hint="eastAsia"/>
        </w:rPr>
        <w:t>ssh 설정 경로</w:t>
      </w:r>
    </w:p>
    <w:p w:rsidR="00270E08" w:rsidRDefault="00270E08" w:rsidP="00270E08">
      <w:pPr>
        <w:pStyle w:val="a"/>
        <w:numPr>
          <w:ilvl w:val="1"/>
          <w:numId w:val="21"/>
        </w:numPr>
      </w:pPr>
      <w:r w:rsidRPr="00270E08">
        <w:t>/etc/ssh/sshd_config</w:t>
      </w:r>
    </w:p>
    <w:p w:rsidR="00270E08" w:rsidRDefault="00270E08" w:rsidP="00270E08">
      <w:pPr>
        <w:pStyle w:val="a"/>
        <w:numPr>
          <w:ilvl w:val="0"/>
          <w:numId w:val="21"/>
        </w:numPr>
      </w:pPr>
      <w:r>
        <w:rPr>
          <w:rFonts w:hint="eastAsia"/>
        </w:rPr>
        <w:t xml:space="preserve">이후 </w:t>
      </w:r>
      <w:r>
        <w:t xml:space="preserve">ssh 응용 </w:t>
      </w:r>
      <w:r>
        <w:rPr>
          <w:rFonts w:hint="eastAsia"/>
        </w:rPr>
        <w:t xml:space="preserve">애플리케이션을 이용하여 </w:t>
      </w:r>
      <w:r>
        <w:t>ip</w:t>
      </w:r>
      <w:r>
        <w:rPr>
          <w:rFonts w:hint="eastAsia"/>
        </w:rPr>
        <w:t xml:space="preserve">와 </w:t>
      </w:r>
      <w:r>
        <w:t xml:space="preserve">port </w:t>
      </w:r>
      <w:r>
        <w:rPr>
          <w:rFonts w:hint="eastAsia"/>
        </w:rPr>
        <w:t xml:space="preserve">입력 후 사용자가 정의한 </w:t>
      </w:r>
      <w:r>
        <w:t xml:space="preserve">user </w:t>
      </w:r>
      <w:r>
        <w:rPr>
          <w:rFonts w:hint="eastAsia"/>
        </w:rPr>
        <w:t xml:space="preserve">정보에 의해 </w:t>
      </w:r>
      <w:r>
        <w:t xml:space="preserve">ssh </w:t>
      </w:r>
      <w:r>
        <w:rPr>
          <w:rFonts w:hint="eastAsia"/>
        </w:rPr>
        <w:t>접속 가능</w:t>
      </w:r>
    </w:p>
    <w:p w:rsidR="000B6EDA" w:rsidRDefault="000B6EDA" w:rsidP="00270E08">
      <w:pPr>
        <w:pStyle w:val="a"/>
        <w:numPr>
          <w:ilvl w:val="0"/>
          <w:numId w:val="21"/>
        </w:numPr>
      </w:pPr>
      <w:r>
        <w:rPr>
          <w:rFonts w:hint="eastAsia"/>
        </w:rPr>
        <w:t>파티션 재정의</w:t>
      </w:r>
    </w:p>
    <w:p w:rsidR="00270E08" w:rsidRPr="007B08A1" w:rsidRDefault="000B6EDA" w:rsidP="00FF7B89">
      <w:pPr>
        <w:ind w:right="400" w:firstLineChars="100" w:firstLine="200"/>
      </w:pPr>
      <w:r>
        <w:rPr>
          <w:noProof/>
        </w:rPr>
        <w:lastRenderedPageBreak/>
        <w:drawing>
          <wp:inline distT="0" distB="0" distL="0" distR="0" wp14:anchorId="5314E8AC" wp14:editId="0F2856A4">
            <wp:extent cx="6120130" cy="541337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D5" w:rsidRDefault="00BF1FD5" w:rsidP="00BF1FD5">
      <w:pPr>
        <w:wordWrap/>
        <w:adjustRightInd w:val="0"/>
        <w:jc w:val="left"/>
        <w:rPr>
          <w:rFonts w:ascii="돋움체" w:eastAsiaTheme="minorEastAsia" w:hAnsi="돋움체" w:cs="돋움체"/>
          <w:kern w:val="0"/>
          <w:sz w:val="19"/>
          <w:szCs w:val="19"/>
        </w:rPr>
      </w:pPr>
    </w:p>
    <w:p w:rsidR="008907B9" w:rsidRDefault="00183BC0" w:rsidP="008907B9">
      <w:pPr>
        <w:pStyle w:val="1"/>
      </w:pPr>
      <w:r>
        <w:t xml:space="preserve"> </w:t>
      </w:r>
      <w:r w:rsidR="008907B9">
        <w:t>Software Features</w:t>
      </w:r>
    </w:p>
    <w:p w:rsidR="00D76520" w:rsidRDefault="004F234D" w:rsidP="0053341D">
      <w:pPr>
        <w:pStyle w:val="2"/>
      </w:pPr>
      <w:bookmarkStart w:id="686" w:name="_Toc340482776"/>
      <w:r>
        <w:rPr>
          <w:rFonts w:hint="eastAsia"/>
        </w:rPr>
        <w:t xml:space="preserve"> </w:t>
      </w:r>
      <w:bookmarkEnd w:id="686"/>
      <w:r w:rsidR="006E564C">
        <w:t>I</w:t>
      </w:r>
      <w:r w:rsidR="006E564C">
        <w:rPr>
          <w:rFonts w:hint="eastAsia"/>
        </w:rPr>
        <w:t xml:space="preserve">nstall </w:t>
      </w:r>
      <w:r w:rsidR="006E564C">
        <w:t>package</w:t>
      </w:r>
    </w:p>
    <w:p w:rsidR="001A3757" w:rsidRDefault="001A3757" w:rsidP="001A3757">
      <w:pPr>
        <w:pStyle w:val="a"/>
        <w:numPr>
          <w:ilvl w:val="0"/>
          <w:numId w:val="21"/>
        </w:numPr>
      </w:pPr>
      <w:r>
        <w:rPr>
          <w:rFonts w:hint="eastAsia"/>
        </w:rPr>
        <w:t xml:space="preserve">vim </w:t>
      </w:r>
      <w:r>
        <w:t>install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vi editor를 이용하기 위해 설치 </w:t>
      </w:r>
      <w:r>
        <w:t xml:space="preserve">(gedit, nano… </w:t>
      </w:r>
      <w:r>
        <w:rPr>
          <w:rFonts w:hint="eastAsia"/>
        </w:rPr>
        <w:t>등 다른 에디터를 이용해도 무관)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>sudo apt-get install wirinpi</w:t>
      </w:r>
    </w:p>
    <w:p w:rsidR="001A3757" w:rsidRDefault="001A3757" w:rsidP="001A3757">
      <w:pPr>
        <w:pStyle w:val="a"/>
        <w:numPr>
          <w:ilvl w:val="0"/>
          <w:numId w:val="21"/>
        </w:numPr>
      </w:pPr>
      <w:r>
        <w:lastRenderedPageBreak/>
        <w:t>git install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t xml:space="preserve">git </w:t>
      </w:r>
      <w:r>
        <w:rPr>
          <w:rFonts w:hint="eastAsia"/>
        </w:rPr>
        <w:t>저장소 이용을 위해 설치</w:t>
      </w:r>
      <w:r w:rsidR="00406367">
        <w:rPr>
          <w:rFonts w:hint="eastAsia"/>
        </w:rPr>
        <w:t xml:space="preserve"> (오픈 소스 이용 시 용이)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t>sudo apt-get install git</w:t>
      </w:r>
    </w:p>
    <w:p w:rsidR="00F0168B" w:rsidRDefault="008907B9" w:rsidP="001A3757">
      <w:pPr>
        <w:pStyle w:val="a"/>
        <w:numPr>
          <w:ilvl w:val="0"/>
          <w:numId w:val="21"/>
        </w:numPr>
      </w:pPr>
      <w:r>
        <w:t xml:space="preserve"> </w:t>
      </w:r>
      <w:r w:rsidR="006E564C">
        <w:t>wiringPi</w:t>
      </w:r>
    </w:p>
    <w:p w:rsidR="007A7EB8" w:rsidRDefault="007A7EB8" w:rsidP="007A7EB8">
      <w:pPr>
        <w:pStyle w:val="a"/>
        <w:numPr>
          <w:ilvl w:val="1"/>
          <w:numId w:val="21"/>
        </w:numPr>
      </w:pPr>
      <w:r>
        <w:rPr>
          <w:rFonts w:hint="eastAsia"/>
        </w:rPr>
        <w:t>gpio</w:t>
      </w:r>
      <w:r>
        <w:t xml:space="preserve"> </w:t>
      </w:r>
      <w:r>
        <w:rPr>
          <w:rFonts w:hint="eastAsia"/>
        </w:rPr>
        <w:t>설정을 위해 필요한 라이브러리 설치</w:t>
      </w:r>
    </w:p>
    <w:p w:rsidR="001A3757" w:rsidRDefault="00675938" w:rsidP="001A3757">
      <w:pPr>
        <w:pStyle w:val="a"/>
        <w:numPr>
          <w:ilvl w:val="1"/>
          <w:numId w:val="21"/>
        </w:numPr>
      </w:pPr>
      <w:hyperlink r:id="rId26" w:history="1">
        <w:r w:rsidR="001A3757" w:rsidRPr="00722F2C">
          <w:rPr>
            <w:rStyle w:val="ad"/>
          </w:rPr>
          <w:t>http://www.orangepi.org/Docs/WiringPi.html</w:t>
        </w:r>
      </w:hyperlink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 xml:space="preserve">git clone </w:t>
      </w:r>
      <w:hyperlink r:id="rId27" w:history="1">
        <w:r w:rsidRPr="00722F2C">
          <w:rPr>
            <w:rStyle w:val="ad"/>
          </w:rPr>
          <w:t>https://github.com/orangepi-xunlong/WiringOP</w:t>
        </w:r>
      </w:hyperlink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>chmod +x ./build</w:t>
      </w:r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>sudo ./build</w:t>
      </w:r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>gpio readall</w:t>
      </w:r>
    </w:p>
    <w:p w:rsidR="001A3757" w:rsidRDefault="001A3757" w:rsidP="001A3757">
      <w:pPr>
        <w:pStyle w:val="a"/>
        <w:numPr>
          <w:ilvl w:val="0"/>
          <w:numId w:val="0"/>
        </w:numPr>
        <w:ind w:left="1400"/>
      </w:pPr>
      <w:r>
        <w:rPr>
          <w:noProof/>
        </w:rPr>
        <w:drawing>
          <wp:inline distT="0" distB="0" distL="0" distR="0" wp14:anchorId="22E79240" wp14:editId="05648371">
            <wp:extent cx="5016500" cy="255301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2765" cy="25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5D" w:rsidRDefault="0093125D" w:rsidP="0093125D">
      <w:pPr>
        <w:pStyle w:val="a"/>
        <w:numPr>
          <w:ilvl w:val="0"/>
          <w:numId w:val="0"/>
        </w:numPr>
        <w:ind w:left="1400"/>
        <w:jc w:val="center"/>
      </w:pPr>
      <w:r>
        <w:rPr>
          <w:rFonts w:hint="eastAsia"/>
        </w:rPr>
        <w:t>&lt;</w:t>
      </w:r>
      <w:r>
        <w:t>GPIO information</w:t>
      </w:r>
      <w:r>
        <w:rPr>
          <w:rFonts w:hint="eastAsia"/>
        </w:rPr>
        <w:t>&gt;</w:t>
      </w:r>
    </w:p>
    <w:p w:rsidR="007A7EB8" w:rsidRDefault="007A7EB8" w:rsidP="007A7EB8">
      <w:pPr>
        <w:pStyle w:val="a"/>
        <w:numPr>
          <w:ilvl w:val="0"/>
          <w:numId w:val="21"/>
        </w:numPr>
      </w:pPr>
      <w:r>
        <w:rPr>
          <w:rFonts w:hint="eastAsia"/>
        </w:rPr>
        <w:t>pip</w:t>
      </w:r>
    </w:p>
    <w:p w:rsidR="007A7EB8" w:rsidRDefault="007A7EB8" w:rsidP="007A7EB8">
      <w:pPr>
        <w:pStyle w:val="a"/>
        <w:numPr>
          <w:ilvl w:val="1"/>
          <w:numId w:val="21"/>
        </w:numPr>
      </w:pPr>
      <w:r>
        <w:t>pip</w:t>
      </w:r>
      <w:r>
        <w:rPr>
          <w:rFonts w:hint="eastAsia"/>
        </w:rPr>
        <w:t>를 통한 파이썬 관련 라이브러리 및 지원 소프트웨어 설치를 위해 설치</w:t>
      </w:r>
    </w:p>
    <w:p w:rsidR="00155FA8" w:rsidRDefault="00155FA8" w:rsidP="007A7EB8">
      <w:pPr>
        <w:pStyle w:val="a"/>
        <w:numPr>
          <w:ilvl w:val="1"/>
          <w:numId w:val="21"/>
        </w:numPr>
      </w:pPr>
      <w:r>
        <w:rPr>
          <w:rFonts w:hint="eastAsia"/>
        </w:rPr>
        <w:t>C언어로 프로그램 작성을 해도 무관하지만 라이브러리 접근이 용이한 파이썬이 디벨</w:t>
      </w:r>
      <w:r>
        <w:rPr>
          <w:rFonts w:hint="eastAsia"/>
        </w:rPr>
        <w:lastRenderedPageBreak/>
        <w:t>롭먼트 환경에 편리함</w:t>
      </w:r>
    </w:p>
    <w:p w:rsidR="007A7EB8" w:rsidRDefault="007A7EB8" w:rsidP="007A7EB8">
      <w:pPr>
        <w:pStyle w:val="a"/>
        <w:numPr>
          <w:ilvl w:val="1"/>
          <w:numId w:val="21"/>
        </w:numPr>
      </w:pPr>
      <w:r>
        <w:t xml:space="preserve">sudo apt-get install </w:t>
      </w:r>
      <w:r w:rsidR="00406367">
        <w:t>python-</w:t>
      </w:r>
      <w:r>
        <w:t>pip</w:t>
      </w:r>
    </w:p>
    <w:p w:rsidR="00B441A1" w:rsidRDefault="00155FA8" w:rsidP="007A7EB8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pip명령어를 이용하여 다양한 라이브러리 이용 가능 </w:t>
      </w:r>
    </w:p>
    <w:p w:rsidR="00155FA8" w:rsidRDefault="00155FA8" w:rsidP="007A7EB8">
      <w:pPr>
        <w:pStyle w:val="a"/>
        <w:numPr>
          <w:ilvl w:val="1"/>
          <w:numId w:val="21"/>
        </w:numPr>
      </w:pPr>
      <w:r>
        <w:rPr>
          <w:rFonts w:hint="eastAsia"/>
        </w:rPr>
        <w:t>ex)</w:t>
      </w:r>
      <w:r>
        <w:t xml:space="preserve"> pip list =&gt; </w:t>
      </w:r>
      <w:r>
        <w:rPr>
          <w:rFonts w:hint="eastAsia"/>
        </w:rPr>
        <w:t>현재 설치되어 있는 패키지 목록 확인</w:t>
      </w:r>
    </w:p>
    <w:p w:rsidR="00407332" w:rsidRDefault="00407332" w:rsidP="007A7EB8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pip install </w:t>
      </w:r>
      <w:r>
        <w:t>–</w:t>
      </w:r>
      <w:r>
        <w:rPr>
          <w:rFonts w:hint="eastAsia"/>
        </w:rPr>
        <w:t xml:space="preserve">upgrage </w:t>
      </w:r>
      <w:r>
        <w:t>pip (version upgrade)</w:t>
      </w:r>
    </w:p>
    <w:p w:rsidR="00406367" w:rsidRDefault="00406367" w:rsidP="00406367">
      <w:pPr>
        <w:pStyle w:val="a"/>
        <w:numPr>
          <w:ilvl w:val="0"/>
          <w:numId w:val="21"/>
        </w:numPr>
      </w:pPr>
      <w:r>
        <w:rPr>
          <w:rFonts w:hint="eastAsia"/>
        </w:rPr>
        <w:t>i2c utils</w:t>
      </w:r>
    </w:p>
    <w:p w:rsidR="00406367" w:rsidRDefault="00406367" w:rsidP="00406367">
      <w:pPr>
        <w:pStyle w:val="a"/>
        <w:numPr>
          <w:ilvl w:val="1"/>
          <w:numId w:val="21"/>
        </w:numPr>
      </w:pPr>
      <w:r w:rsidRPr="00406367">
        <w:t>apt-get install i2c-utils</w:t>
      </w:r>
    </w:p>
    <w:p w:rsidR="00407332" w:rsidRDefault="00407332" w:rsidP="00407332">
      <w:pPr>
        <w:pStyle w:val="a"/>
        <w:numPr>
          <w:ilvl w:val="0"/>
          <w:numId w:val="21"/>
        </w:numPr>
      </w:pPr>
      <w:r>
        <w:rPr>
          <w:rFonts w:hint="eastAsia"/>
        </w:rPr>
        <w:t>exc utils</w:t>
      </w:r>
    </w:p>
    <w:p w:rsidR="00407332" w:rsidRDefault="00407332" w:rsidP="00407332">
      <w:pPr>
        <w:pStyle w:val="a"/>
        <w:numPr>
          <w:ilvl w:val="1"/>
          <w:numId w:val="21"/>
        </w:numPr>
      </w:pPr>
      <w:r>
        <w:rPr>
          <w:rFonts w:hint="eastAsia"/>
        </w:rPr>
        <w:t>pip install pillow==2.</w:t>
      </w:r>
      <w:r>
        <w:t>2</w:t>
      </w:r>
      <w:r>
        <w:rPr>
          <w:rFonts w:hint="eastAsia"/>
        </w:rPr>
        <w:t>.</w:t>
      </w:r>
      <w:r>
        <w:t>1 (</w:t>
      </w:r>
      <w:r>
        <w:rPr>
          <w:rFonts w:hint="eastAsia"/>
        </w:rPr>
        <w:t>i2c 디스플레이를 위한 라이브러리,</w:t>
      </w:r>
      <w:r>
        <w:t xml:space="preserve"> </w:t>
      </w:r>
      <w:r>
        <w:rPr>
          <w:rFonts w:hint="eastAsia"/>
        </w:rPr>
        <w:t xml:space="preserve">상위 버전은 이용 </w:t>
      </w:r>
      <w:r>
        <w:t>X)</w:t>
      </w:r>
    </w:p>
    <w:p w:rsidR="00407332" w:rsidRDefault="00407332" w:rsidP="00407332">
      <w:pPr>
        <w:pStyle w:val="a"/>
        <w:numPr>
          <w:ilvl w:val="1"/>
          <w:numId w:val="21"/>
        </w:numPr>
      </w:pPr>
      <w:r w:rsidRPr="00407332">
        <w:t>pip install smbus2 --no-cache-dir</w:t>
      </w:r>
      <w:r>
        <w:t xml:space="preserve"> (i2c bus </w:t>
      </w:r>
      <w:r>
        <w:rPr>
          <w:rFonts w:hint="eastAsia"/>
        </w:rPr>
        <w:t>라이브러리</w:t>
      </w:r>
      <w:r>
        <w:t>)</w:t>
      </w:r>
    </w:p>
    <w:p w:rsidR="00EB679E" w:rsidRDefault="00EB679E" w:rsidP="00F0168B">
      <w:pPr>
        <w:pStyle w:val="x"/>
        <w:numPr>
          <w:ilvl w:val="0"/>
          <w:numId w:val="0"/>
        </w:numPr>
      </w:pPr>
    </w:p>
    <w:p w:rsidR="008907B9" w:rsidRDefault="00155FA8" w:rsidP="008907B9">
      <w:pPr>
        <w:pStyle w:val="2"/>
        <w:ind w:left="86" w:hangingChars="39" w:hanging="86"/>
      </w:pPr>
      <w:r>
        <w:t xml:space="preserve"> </w:t>
      </w:r>
      <w:r w:rsidR="008907B9">
        <w:t>Exam source</w:t>
      </w:r>
    </w:p>
    <w:p w:rsidR="00155FA8" w:rsidRPr="00155FA8" w:rsidRDefault="00155FA8" w:rsidP="00155FA8">
      <w:pPr>
        <w:rPr>
          <w:i/>
        </w:rPr>
      </w:pPr>
      <w:r>
        <w:rPr>
          <w:rFonts w:ascii="굴림" w:hAnsi="굴림" w:hint="eastAsia"/>
        </w:rPr>
        <w:t xml:space="preserve">※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rPr>
          <w:i/>
        </w:rPr>
        <w:t>/home/orangepi/gto/gto_Exam</w:t>
      </w:r>
    </w:p>
    <w:p w:rsidR="008907B9" w:rsidRDefault="008907B9" w:rsidP="008907B9">
      <w:pPr>
        <w:pStyle w:val="a"/>
        <w:numPr>
          <w:ilvl w:val="0"/>
          <w:numId w:val="19"/>
        </w:numPr>
      </w:pPr>
      <w:r>
        <w:t xml:space="preserve"> Ethernet test</w:t>
      </w:r>
    </w:p>
    <w:tbl>
      <w:tblPr>
        <w:tblStyle w:val="ac"/>
        <w:tblW w:w="0" w:type="auto"/>
        <w:tblInd w:w="441" w:type="dxa"/>
        <w:tblLook w:val="04A0" w:firstRow="1" w:lastRow="0" w:firstColumn="1" w:lastColumn="0" w:noHBand="0" w:noVBand="1"/>
      </w:tblPr>
      <w:tblGrid>
        <w:gridCol w:w="9413"/>
      </w:tblGrid>
      <w:tr w:rsidR="002575C5" w:rsidTr="002575C5">
        <w:tc>
          <w:tcPr>
            <w:tcW w:w="9836" w:type="dxa"/>
          </w:tcPr>
          <w:p w:rsidR="002575C5" w:rsidRDefault="002575C5" w:rsidP="00155FA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c_udp_server.c</w:t>
            </w:r>
          </w:p>
        </w:tc>
      </w:tr>
      <w:tr w:rsidR="002575C5" w:rsidTr="002575C5">
        <w:tc>
          <w:tcPr>
            <w:tcW w:w="9836" w:type="dxa"/>
          </w:tcPr>
          <w:p w:rsidR="002575C5" w:rsidRDefault="002575C5" w:rsidP="00A33750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31AB972" wp14:editId="6EBCAE66">
                  <wp:extent cx="4438650" cy="7378468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723" cy="7388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963" w:rsidTr="002575C5">
        <w:tc>
          <w:tcPr>
            <w:tcW w:w="9836" w:type="dxa"/>
          </w:tcPr>
          <w:p w:rsidR="00D93963" w:rsidRDefault="00D93963" w:rsidP="00D93963">
            <w:pPr>
              <w:pStyle w:val="a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 xml:space="preserve">udp Target device : android device, </w:t>
            </w:r>
            <w:r>
              <w:rPr>
                <w:noProof/>
              </w:rPr>
              <w:t xml:space="preserve">up to </w:t>
            </w:r>
            <w:r>
              <w:rPr>
                <w:rFonts w:hint="eastAsia"/>
                <w:noProof/>
              </w:rPr>
              <w:t>API 4.3</w:t>
            </w:r>
          </w:p>
          <w:p w:rsidR="00D93963" w:rsidRDefault="00D93963" w:rsidP="00D93963">
            <w:pPr>
              <w:pStyle w:val="a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noProof/>
              </w:rPr>
              <w:t xml:space="preserve">UDP </w:t>
            </w:r>
            <w:r>
              <w:rPr>
                <w:rFonts w:hint="eastAsia"/>
                <w:noProof/>
              </w:rPr>
              <w:t>통신 순서</w:t>
            </w:r>
          </w:p>
          <w:p w:rsidR="00D93963" w:rsidRDefault="00D93963" w:rsidP="00D93963">
            <w:pPr>
              <w:pStyle w:val="a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UDP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 프로그램 실행</w:t>
            </w:r>
          </w:p>
          <w:p w:rsidR="00D93963" w:rsidRDefault="00D93963" w:rsidP="00D93963">
            <w:pPr>
              <w:pStyle w:val="a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 xml:space="preserve">타겟 디바이스에서 서버 </w:t>
            </w:r>
            <w:r>
              <w:rPr>
                <w:noProof/>
              </w:rPr>
              <w:t>IP/</w:t>
            </w:r>
            <w:r>
              <w:rPr>
                <w:rFonts w:hint="eastAsia"/>
                <w:noProof/>
              </w:rPr>
              <w:t>Port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설정 이후 연결</w:t>
            </w:r>
          </w:p>
          <w:p w:rsidR="00D93963" w:rsidRDefault="00D93963" w:rsidP="00D93963">
            <w:pPr>
              <w:pStyle w:val="a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데이터 송수신 진행</w:t>
            </w:r>
          </w:p>
        </w:tc>
      </w:tr>
      <w:tr w:rsidR="00D93963" w:rsidTr="002575C5">
        <w:tc>
          <w:tcPr>
            <w:tcW w:w="9836" w:type="dxa"/>
          </w:tcPr>
          <w:p w:rsidR="00A33750" w:rsidRPr="00A33750" w:rsidRDefault="00A33750" w:rsidP="00A33750">
            <w:pPr>
              <w:ind w:left="397" w:firstLine="43"/>
              <w:rPr>
                <w:b/>
                <w:i/>
                <w:noProof/>
              </w:rPr>
            </w:pPr>
            <w:r w:rsidRPr="00A33750">
              <w:rPr>
                <w:b/>
                <w:i/>
                <w:noProof/>
              </w:rPr>
              <w:t>UDP A</w:t>
            </w:r>
            <w:r w:rsidRPr="00A33750">
              <w:rPr>
                <w:rFonts w:hint="eastAsia"/>
                <w:b/>
                <w:i/>
                <w:noProof/>
              </w:rPr>
              <w:t xml:space="preserve">pplication </w:t>
            </w:r>
            <w:r w:rsidRPr="00A33750">
              <w:rPr>
                <w:b/>
                <w:i/>
                <w:noProof/>
              </w:rPr>
              <w:t>test</w:t>
            </w:r>
          </w:p>
          <w:p w:rsidR="00D93963" w:rsidRDefault="00A33750" w:rsidP="00A33750">
            <w:pPr>
              <w:ind w:left="397" w:firstLine="4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7DABDC" wp14:editId="69463C04">
                  <wp:extent cx="5162550" cy="1567834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045" cy="156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3750" w:rsidRDefault="00A33750" w:rsidP="00A33750">
            <w:pPr>
              <w:ind w:left="397" w:firstLine="4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38CDB" wp14:editId="45E2D888">
                  <wp:extent cx="3310255" cy="1943100"/>
                  <wp:effectExtent l="0" t="0" r="4445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71443"/>
                          <a:stretch/>
                        </pic:blipFill>
                        <pic:spPr bwMode="auto">
                          <a:xfrm>
                            <a:off x="0" y="0"/>
                            <a:ext cx="3310805" cy="1943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6B2C" w:rsidRDefault="00C26B2C" w:rsidP="00155FA8">
      <w:pPr>
        <w:pStyle w:val="a"/>
        <w:numPr>
          <w:ilvl w:val="0"/>
          <w:numId w:val="0"/>
        </w:numPr>
        <w:ind w:left="441"/>
      </w:pPr>
    </w:p>
    <w:p w:rsidR="008907B9" w:rsidRDefault="008907B9" w:rsidP="008907B9">
      <w:pPr>
        <w:pStyle w:val="a"/>
      </w:pPr>
      <w:r>
        <w:t xml:space="preserve"> </w:t>
      </w:r>
      <w:r>
        <w:rPr>
          <w:rFonts w:hint="eastAsia"/>
        </w:rPr>
        <w:t>UART test</w:t>
      </w:r>
    </w:p>
    <w:tbl>
      <w:tblPr>
        <w:tblStyle w:val="ac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A435A9" w:rsidTr="00A435A9">
        <w:tc>
          <w:tcPr>
            <w:tcW w:w="9836" w:type="dxa"/>
          </w:tcPr>
          <w:p w:rsidR="00A435A9" w:rsidRDefault="00917A30" w:rsidP="006759B9">
            <w:pPr>
              <w:pStyle w:val="a"/>
              <w:numPr>
                <w:ilvl w:val="0"/>
                <w:numId w:val="0"/>
              </w:numPr>
              <w:ind w:left="440"/>
            </w:pPr>
            <w:r>
              <w:rPr>
                <w:noProof/>
              </w:rPr>
              <w:lastRenderedPageBreak/>
              <w:drawing>
                <wp:inline distT="0" distB="0" distL="0" distR="0" wp14:anchorId="78449A58">
                  <wp:extent cx="5401196" cy="2223639"/>
                  <wp:effectExtent l="0" t="0" r="0" b="571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3453" cy="22328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A508D" w:rsidRDefault="004A508D" w:rsidP="006759B9">
            <w:pPr>
              <w:pStyle w:val="a"/>
              <w:numPr>
                <w:ilvl w:val="0"/>
                <w:numId w:val="0"/>
              </w:numPr>
              <w:ind w:left="440"/>
            </w:pPr>
          </w:p>
          <w:p w:rsidR="004A508D" w:rsidRDefault="004A508D" w:rsidP="004A508D">
            <w:pPr>
              <w:pStyle w:val="a"/>
              <w:numPr>
                <w:ilvl w:val="0"/>
                <w:numId w:val="0"/>
              </w:numPr>
              <w:ind w:left="440"/>
              <w:jc w:val="center"/>
            </w:pPr>
            <w:r>
              <w:rPr>
                <w:noProof/>
              </w:rPr>
              <w:drawing>
                <wp:inline distT="0" distB="0" distL="0" distR="0" wp14:anchorId="1D8A3742" wp14:editId="6F1CB986">
                  <wp:extent cx="5346700" cy="750562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321" cy="75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A30" w:rsidTr="00A435A9">
        <w:tc>
          <w:tcPr>
            <w:tcW w:w="9836" w:type="dxa"/>
          </w:tcPr>
          <w:p w:rsidR="00917A30" w:rsidRDefault="006759B9" w:rsidP="00A435A9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uart_</w:t>
            </w:r>
            <w:r>
              <w:t>.py.py</w:t>
            </w:r>
          </w:p>
        </w:tc>
      </w:tr>
      <w:tr w:rsidR="00A435A9" w:rsidTr="00A435A9">
        <w:tc>
          <w:tcPr>
            <w:tcW w:w="9836" w:type="dxa"/>
          </w:tcPr>
          <w:p w:rsidR="00A435A9" w:rsidRDefault="00A435A9" w:rsidP="00A435A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7EC98C1F" wp14:editId="1299DDE6">
                  <wp:extent cx="5594350" cy="1621769"/>
                  <wp:effectExtent l="0" t="0" r="635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480" cy="162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5A9" w:rsidTr="00A435A9">
        <w:tc>
          <w:tcPr>
            <w:tcW w:w="9836" w:type="dxa"/>
          </w:tcPr>
          <w:p w:rsidR="00A435A9" w:rsidRDefault="00A435A9" w:rsidP="00A435A9">
            <w:pPr>
              <w:pStyle w:val="a"/>
              <w:numPr>
                <w:ilvl w:val="0"/>
                <w:numId w:val="0"/>
              </w:num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4FCD9F" wp14:editId="39902BD9">
                  <wp:extent cx="5562600" cy="345483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637" cy="345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3BC0" w:rsidRDefault="00183BC0" w:rsidP="00183BC0">
      <w:pPr>
        <w:pStyle w:val="a"/>
        <w:numPr>
          <w:ilvl w:val="0"/>
          <w:numId w:val="0"/>
        </w:numPr>
        <w:ind w:left="440"/>
      </w:pPr>
    </w:p>
    <w:p w:rsidR="008907B9" w:rsidRDefault="008907B9" w:rsidP="008907B9">
      <w:pPr>
        <w:pStyle w:val="a"/>
      </w:pPr>
      <w:r>
        <w:t xml:space="preserve"> I2C test</w:t>
      </w:r>
    </w:p>
    <w:p w:rsidR="0030354F" w:rsidRPr="00155FA8" w:rsidRDefault="0030354F" w:rsidP="0030354F">
      <w:pPr>
        <w:pStyle w:val="a"/>
        <w:numPr>
          <w:ilvl w:val="0"/>
          <w:numId w:val="0"/>
        </w:numPr>
        <w:ind w:left="440"/>
      </w:pPr>
      <w:r>
        <w:rPr>
          <w:rFonts w:ascii="굴림" w:hAnsi="굴림" w:hint="eastAsia"/>
        </w:rPr>
        <w:t>※</w:t>
      </w:r>
      <w:r>
        <w:rPr>
          <w:rFonts w:ascii="굴림" w:hAnsi="굴림" w:hint="eastAsia"/>
        </w:rPr>
        <w:t xml:space="preserve">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t>/home/orangepi/gto/gto_Exam</w:t>
      </w:r>
      <w:r>
        <w:t>/i2c/ssd1306/examples/</w:t>
      </w:r>
    </w:p>
    <w:tbl>
      <w:tblPr>
        <w:tblStyle w:val="ac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83720C" w:rsidTr="00AC740A">
        <w:tc>
          <w:tcPr>
            <w:tcW w:w="9414" w:type="dxa"/>
          </w:tcPr>
          <w:p w:rsidR="0083720C" w:rsidRDefault="00AC740A" w:rsidP="00183BC0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sys_</w:t>
            </w:r>
            <w:r>
              <w:t>info.py</w:t>
            </w:r>
          </w:p>
        </w:tc>
      </w:tr>
      <w:tr w:rsidR="0083720C" w:rsidTr="00AC740A">
        <w:tc>
          <w:tcPr>
            <w:tcW w:w="9414" w:type="dxa"/>
          </w:tcPr>
          <w:p w:rsidR="0083720C" w:rsidRDefault="0083720C" w:rsidP="0083720C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22989D3A" wp14:editId="14864B19">
                  <wp:extent cx="1361906" cy="1966511"/>
                  <wp:effectExtent l="254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7363" t="18456" r="40377" b="15419"/>
                          <a:stretch/>
                        </pic:blipFill>
                        <pic:spPr bwMode="auto">
                          <a:xfrm rot="5400000">
                            <a:off x="0" y="0"/>
                            <a:ext cx="1362381" cy="1967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20C" w:rsidTr="00AC740A">
        <w:tc>
          <w:tcPr>
            <w:tcW w:w="9414" w:type="dxa"/>
          </w:tcPr>
          <w:p w:rsidR="0083720C" w:rsidRDefault="0083720C" w:rsidP="0083720C">
            <w:pPr>
              <w:pStyle w:val="a"/>
              <w:numPr>
                <w:ilvl w:val="0"/>
                <w:numId w:val="0"/>
              </w:num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854AD8" wp14:editId="0270933A">
                  <wp:extent cx="4229100" cy="7589113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31" cy="760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740A" w:rsidRDefault="00AC740A" w:rsidP="00AC740A">
      <w:pPr>
        <w:pStyle w:val="a"/>
      </w:pPr>
      <w:r>
        <w:lastRenderedPageBreak/>
        <w:t xml:space="preserve"> </w:t>
      </w:r>
      <w:r w:rsidR="003465C4">
        <w:t xml:space="preserve">SPI </w:t>
      </w:r>
    </w:p>
    <w:p w:rsidR="0006290F" w:rsidRPr="00155FA8" w:rsidRDefault="0006290F" w:rsidP="0006290F">
      <w:pPr>
        <w:pStyle w:val="a"/>
        <w:numPr>
          <w:ilvl w:val="0"/>
          <w:numId w:val="0"/>
        </w:numPr>
        <w:ind w:left="440"/>
      </w:pPr>
      <w:r>
        <w:rPr>
          <w:rFonts w:ascii="굴림" w:hAnsi="굴림" w:hint="eastAsia"/>
        </w:rPr>
        <w:t>※</w:t>
      </w:r>
      <w:r>
        <w:rPr>
          <w:rFonts w:ascii="굴림" w:hAnsi="굴림" w:hint="eastAsia"/>
        </w:rPr>
        <w:t xml:space="preserve">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t>/home/orangepi/gto/gto_Exam</w:t>
      </w:r>
      <w:r>
        <w:t>/spi/spidev-test</w:t>
      </w:r>
    </w:p>
    <w:tbl>
      <w:tblPr>
        <w:tblStyle w:val="ac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06290F" w:rsidTr="0006290F">
        <w:tc>
          <w:tcPr>
            <w:tcW w:w="9836" w:type="dxa"/>
          </w:tcPr>
          <w:p w:rsidR="0006290F" w:rsidRDefault="0006290F" w:rsidP="0006290F">
            <w:pPr>
              <w:pStyle w:val="a"/>
              <w:numPr>
                <w:ilvl w:val="0"/>
                <w:numId w:val="0"/>
              </w:numPr>
            </w:pPr>
            <w:r w:rsidRPr="0006290F">
              <w:t>vi spidev_test.c</w:t>
            </w:r>
          </w:p>
        </w:tc>
      </w:tr>
      <w:tr w:rsidR="0006290F" w:rsidTr="0006290F">
        <w:tc>
          <w:tcPr>
            <w:tcW w:w="9836" w:type="dxa"/>
          </w:tcPr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&lt;stdint.h&gt;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&lt;unistd.h&gt;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&lt;stdio.h&gt;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&lt;stdlib.h&gt;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&lt;string.h&gt;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&lt;getopt.h&gt;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&lt;fcntl.h&gt;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&lt;sys/ioctl.h&gt;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&lt;linux/ioctl.h&gt;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&lt;sys/stat.h&gt;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&lt;linux/types.h&gt;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&lt;linux/spi/spidev.h&gt;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#define ARRAY_SIZE(a) (sizeof(a) / sizeof((a)[0]))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pabort(const char *s)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perror(s);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abort();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const char *device = "/dev/spidev0.0";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uint32_t mode;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uint8_t bits = 8;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char *input_file;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char *output_file;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uint32_t speed = 500000;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uint16_t delay;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int verbose;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uint8_t default_tx[]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0x40, 0x00, 0x00, 0x00, 0x00, 0x95,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0xF0, 0x0D,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>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uint8_t default_rx[ARRAY_SIZE(default_tx)] = {0,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char *input_tx;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hex_dump(const void *src, size_t length, size_t line_size,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char *prefix)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i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const unsigned char *address = src;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const unsigned char *line = address;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unsigned char 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printf("%s | ", prefix);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(length-- &gt; 0)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printf("%02X ", *address++);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(!(++i % line_size) || (length == 0 &amp;&amp; i % line_size))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(length == 0)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while (i++ % line_size)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        printf("__ 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printf(" | ");  /* right close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while (line &lt; address)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c = *line++;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printf("%c", (c &lt; 33 || c == 255) ? 0x2E : c);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printf("\n");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(length &gt;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printf("%s | ", prefix);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  Unescape - process hexadecimal escape character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      converts shell input "\x23" -&gt; 0x23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int unescape(char *_dst, char *_src, size_t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match;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char *src = _src;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char *dst = _dst;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unsigned int 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(*src)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(*src == '\\' &amp;&amp; *(src+1) == 'x')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match = sscanf(src + 2, "%2x", &amp;ch);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(!match)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pabort("malformed input string");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src +=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*dst++ = (unsigned char)ch;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 else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*dst++ = *src++;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ret++;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return ret;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transfer(int fd, uint8_t const *tx, uint8_t const *rx, size_t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out_fd;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struct spi_ioc_transfer tr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.tx_buf = (unsigned long)tx,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.rx_buf = (unsigned long)rx,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.len = len,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.delay_usecs = delay,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.speed_hz = speed,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.bits_per_word = bits,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SPI_TX_QUAD)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tr.tx_nbits 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(mode &amp; SPI_TX_DUAL)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tr.tx_nbits = 2;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SPI_RX_QUAD)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tr.rx_nbits 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(mode &amp; SPI_RX_DUAL)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tr.rx_nbits = 2;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(!(mode &amp; SPI_LOOP))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(SPI_TX_QUAD | SPI_TX_DUAL))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tr.rx_buf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else if (mode &amp; (SPI_RX_QUAD | SPI_RX_DUAL))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tr.tx_buf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SPI_IOC_MESSAGE(1), &amp;tr);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&lt; 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send spi message");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(verbose)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hex_dump(tx, len, 32, "TX");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(output_file)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out_fd = open(output_file, O_WRONLY | O_CREAT | O_TRUNC, 0666);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(out_fd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pabort("could not open output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ret = write(out_fd, rx, len);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(ret !=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pabort("not all bytes written to output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close(out_fd);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(verbose || !output_file)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hex_dump(rx, len, 32, "RX");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print_usage(const char *prog)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printf("Usage: %s [-DsbdlHOLC3]\n", prog);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puts("  -D --device   device to use (default /dev/spidev0.0)\n"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-s --speed    max speed (Hz)\n"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-d --delay    delay (usec)\n"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-b --bpw      bits per word\n"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-i --input    input data from a file (e.g. \"test.bin\")\n"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-o --output   output data to a file (e.g. \"results.bin\")\n"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-l --loop     loopback\n"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-H --cpha     clock phase\n"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-O --cpol     clock polarity\n"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-L --lsb      least significant bit first\n"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-C --cs-high  chip select active high\n"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-3 --3wire    SI/SO signals shared\n"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-v --verbose  Verbose (show tx buffer)\n"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-p            Send data (e.g. \"1234\\xde\\xad\")\n"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"  -N --no-cs    no chip select\n"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-R --ready    slave pulls low to pause\n"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-2 --dual     dual transfer\n"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-4 --quad     quad transfer\n");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exit(1);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parse_opts(int argc, char *argv[])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(1)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static const struct option lopts[]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"device",  1, 0, 'D'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"speed",   1, 0, 's'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"delay",   1, 0, 'd'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"bpw",     1, 0, 'b'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"input",   1, 0, 'i'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"output",  1, 0, 'o'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"loop",    0, 0, 'l'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"cpha",    0, 0, 'H'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"cpol",    0, 0, 'O'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"lsb",     0, 0, 'L'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"cs-high", 0, 0, 'C'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"3wire",   0, 0, '3'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"no-cs",   0, 0, 'N'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"ready",   0, 0, 'R'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"dual",    0, 0, '2'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"verbose", 0, 0, 'v'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"quad",    0, 0, '4'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NULL, 0, 0, 0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int 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 = getopt_long(argc, argv, "D:s:d:b:i:o:lHOLC3NR24p:v",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lopts, NULL);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(c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switch (c)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'D':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device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's':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speed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'd':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delay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'b':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bits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'i':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input_file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'o':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output_file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'l':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SPI_LOOP;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'H':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SPI_CPHA;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'O':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SPI_CPOL;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'L':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SPI_LSB_FIRST;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'C':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SPI_CS_HIGH;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'3':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SPI_3WIRE;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'N':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SPI_NO_CS;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'v':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verbose = 1;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'R':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SPI_READY;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'p':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input_tx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'2':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SPI_TX_DUAL;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'4':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SPI_TX_QUAD;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default: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print_usage(argv[0]);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SPI_LOOP)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SPI_TX_DUAL)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SPI_RX_DUAL;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SPI_TX_QUAD)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SPI_RX_QUAD;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transfer_escaped_string(int fd, char *str)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size_t size = strlen(str);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*rx;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 = malloc(size);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tx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rx = malloc(size);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(!rx)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rx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size = unescape((char *)tx, str, 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transfer(fd, tx, rx, 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free(rx);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transfer_file(int fd, char *filename)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ssize_t bytes;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struct stat sb;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tx_fd;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*rx;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(stat(filename, &amp;sb)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stat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tx_fd = open(filename, O_RDONLY);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(tx_fd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open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 = malloc(sb.st_size);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tx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rx = malloc(sb.st_size);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(!rx)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rx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bytes = read(tx_fd, tx, 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(bytes != sb.st_size)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pabort("failed to read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transfer(fd, tx, rx, 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free(rx);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close(tx_fd);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int main(int argc, char *argv[])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parse_opts(argc, argv);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fd = open(device, O_RDWR);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open device");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spi mode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SPI_IOC_WR_MODE, &amp;mode);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spi mode");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SPI_IOC_RD_MODE, &amp;mode);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spi mode");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bits per word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SPI_IOC_WR_BITS_PER_WORD, &amp;bits);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bits per word");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SPI_IOC_RD_BITS_PER_WORD, &amp;bits);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bits per word");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max speed hz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SPI_IOC_WR_MAX_SPEED_HZ, &amp;speed);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max speed hz");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SPI_IOC_RD_MAX_SPEED_HZ, &amp;speed);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max speed hz");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printf("spi mode: 0x%x\n", 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printf("bits per word: %d\n", 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printf("max speed: %d Hz (%d KHz)\n", speed, speed/1000);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(input_tx &amp;&amp; input_file)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pabort("only one of -p and --input may be selected");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(input_tx)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transfer_escaped_string(fd, input_tx);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(input_file)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transfer_file(fd, input_file);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transfer(fd, default_tx, default_rx, sizeof(default_tx));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close(fd);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return ret;</w:t>
            </w:r>
          </w:p>
          <w:p w:rsidR="0006290F" w:rsidRDefault="0006290F" w:rsidP="0006290F">
            <w:pPr>
              <w:pStyle w:val="a"/>
              <w:numPr>
                <w:ilvl w:val="0"/>
                <w:numId w:val="0"/>
              </w:numPr>
            </w:pPr>
            <w:r w:rsidRPr="0006290F">
              <w:rPr>
                <w:shd w:val="pct15" w:color="auto" w:fill="FFFFFF"/>
              </w:rPr>
              <w:t>}</w:t>
            </w:r>
          </w:p>
        </w:tc>
      </w:tr>
      <w:tr w:rsidR="0006290F" w:rsidTr="0006290F">
        <w:tc>
          <w:tcPr>
            <w:tcW w:w="9836" w:type="dxa"/>
          </w:tcPr>
          <w:p w:rsidR="0006290F" w:rsidRDefault="0006290F" w:rsidP="0006290F">
            <w:pPr>
              <w:pStyle w:val="a"/>
              <w:numPr>
                <w:ilvl w:val="0"/>
                <w:numId w:val="30"/>
              </w:numPr>
            </w:pPr>
            <w:r w:rsidRPr="0006290F">
              <w:lastRenderedPageBreak/>
              <w:t>L</w:t>
            </w:r>
            <w:r w:rsidRPr="0006290F">
              <w:rPr>
                <w:rFonts w:hint="eastAsia"/>
              </w:rPr>
              <w:t xml:space="preserve">oopback </w:t>
            </w:r>
            <w:r w:rsidRPr="0006290F">
              <w:t xml:space="preserve">speed test </w:t>
            </w:r>
            <w:r w:rsidR="0059373E">
              <w:t>()MOSI, MISO0</w:t>
            </w:r>
          </w:p>
          <w:p w:rsidR="0006290F" w:rsidRDefault="0006290F" w:rsidP="000629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605B7A" wp14:editId="35288701">
                  <wp:extent cx="5715000" cy="858021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825" cy="85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826" w:rsidRDefault="007A3826" w:rsidP="0006290F">
            <w:pPr>
              <w:jc w:val="center"/>
            </w:pPr>
          </w:p>
          <w:p w:rsidR="007A3826" w:rsidRDefault="007A3826" w:rsidP="007A3826">
            <w:pPr>
              <w:pStyle w:val="a"/>
              <w:numPr>
                <w:ilvl w:val="0"/>
                <w:numId w:val="30"/>
              </w:numPr>
            </w:pPr>
            <w:r>
              <w:t>Program option</w:t>
            </w:r>
          </w:p>
          <w:p w:rsidR="007A3826" w:rsidRDefault="007A3826" w:rsidP="007A38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601FB3" wp14:editId="0FB54F4A">
                  <wp:extent cx="5676900" cy="3325563"/>
                  <wp:effectExtent l="0" t="0" r="0" b="825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058" cy="332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826" w:rsidRPr="0006290F" w:rsidRDefault="007A3826" w:rsidP="0006290F">
            <w:pPr>
              <w:jc w:val="center"/>
            </w:pPr>
          </w:p>
        </w:tc>
      </w:tr>
    </w:tbl>
    <w:p w:rsidR="003465C4" w:rsidRDefault="003465C4" w:rsidP="00AC740A">
      <w:pPr>
        <w:pStyle w:val="a"/>
      </w:pPr>
    </w:p>
    <w:p w:rsidR="00183BC0" w:rsidRPr="0030354F" w:rsidRDefault="00183BC0" w:rsidP="00183BC0">
      <w:pPr>
        <w:pStyle w:val="a"/>
        <w:numPr>
          <w:ilvl w:val="0"/>
          <w:numId w:val="0"/>
        </w:numPr>
        <w:ind w:left="440"/>
      </w:pPr>
    </w:p>
    <w:sectPr w:rsidR="00183BC0" w:rsidRPr="0030354F" w:rsidSect="00BF1FD5">
      <w:headerReference w:type="default" r:id="rId40"/>
      <w:footerReference w:type="default" r:id="rId41"/>
      <w:pgSz w:w="11906" w:h="16838" w:code="9"/>
      <w:pgMar w:top="1418" w:right="1134" w:bottom="1134" w:left="1134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type="lines" w:linePitch="27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2649" w:rsidRDefault="00EC2649" w:rsidP="00FF33E4">
      <w:pPr>
        <w:ind w:left="800" w:right="400"/>
      </w:pPr>
      <w:r>
        <w:separator/>
      </w:r>
    </w:p>
    <w:p w:rsidR="00EC2649" w:rsidRDefault="00EC2649" w:rsidP="00FF33E4">
      <w:pPr>
        <w:ind w:left="800" w:right="400"/>
      </w:pPr>
    </w:p>
  </w:endnote>
  <w:endnote w:type="continuationSeparator" w:id="0">
    <w:p w:rsidR="00EC2649" w:rsidRDefault="00EC2649" w:rsidP="00FF33E4">
      <w:pPr>
        <w:ind w:left="800" w:right="400"/>
      </w:pPr>
      <w:r>
        <w:continuationSeparator/>
      </w:r>
    </w:p>
    <w:p w:rsidR="00EC2649" w:rsidRDefault="00EC2649" w:rsidP="00FF33E4">
      <w:pPr>
        <w:ind w:left="800" w:right="40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5938" w:rsidRDefault="00675938" w:rsidP="00FF33E4">
    <w:pPr>
      <w:pStyle w:val="a6"/>
      <w:ind w:left="800" w:right="400"/>
      <w:rPr>
        <w:rFonts w:ascii="굴림" w:hAnsi="굴림"/>
        <w:b/>
        <w:sz w:val="16"/>
      </w:rPr>
    </w:pPr>
  </w:p>
  <w:p w:rsidR="00675938" w:rsidRDefault="00675938" w:rsidP="00FF33E4">
    <w:pPr>
      <w:pStyle w:val="a6"/>
      <w:ind w:left="800" w:right="400"/>
      <w:jc w:val="center"/>
      <w:rPr>
        <w:rFonts w:ascii="굴림" w:hAnsi="굴림"/>
        <w:sz w:val="16"/>
      </w:rPr>
    </w:pPr>
    <w:r>
      <w:rPr>
        <w:rFonts w:ascii="굴림" w:hAnsi="굴림" w:hint="eastAsia"/>
        <w:sz w:val="16"/>
        <w:szCs w:val="16"/>
      </w:rPr>
      <w:t>20</w:t>
    </w:r>
    <w:r>
      <w:rPr>
        <w:rFonts w:ascii="굴림" w:hAnsi="굴림"/>
        <w:sz w:val="16"/>
        <w:szCs w:val="16"/>
      </w:rPr>
      <w:t>20</w:t>
    </w:r>
    <w:r>
      <w:rPr>
        <w:rFonts w:ascii="굴림" w:hAnsi="굴림" w:hint="eastAsia"/>
        <w:sz w:val="16"/>
        <w:szCs w:val="16"/>
      </w:rPr>
      <w:t xml:space="preserve"> copyright by </w:t>
    </w:r>
    <w:r>
      <w:rPr>
        <w:rFonts w:ascii="굴림" w:hAnsi="굴림"/>
        <w:b/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123CB42F" wp14:editId="3DD93C07">
              <wp:simplePos x="0" y="0"/>
              <wp:positionH relativeFrom="column">
                <wp:posOffset>-32385</wp:posOffset>
              </wp:positionH>
              <wp:positionV relativeFrom="paragraph">
                <wp:posOffset>-42545</wp:posOffset>
              </wp:positionV>
              <wp:extent cx="6172200" cy="0"/>
              <wp:effectExtent l="24765" t="24130" r="22860" b="23495"/>
              <wp:wrapNone/>
              <wp:docPr id="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rgbClr val="C0C0C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DC73E5" id="Line 1" o:spid="_x0000_s1026" style="position:absolute;left:0;text-align:lef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55pt,-3.35pt" to="483.45pt,-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" strokecolor="silver" strokeweight="3pt"/>
          </w:pict>
        </mc:Fallback>
      </mc:AlternateContent>
    </w:r>
    <w:r>
      <w:rPr>
        <w:rFonts w:ascii="굴림" w:hAnsi="굴림" w:hint="eastAsia"/>
        <w:sz w:val="16"/>
        <w:szCs w:val="16"/>
      </w:rPr>
      <w:t>KET</w:t>
    </w:r>
    <w:r>
      <w:rPr>
        <w:rFonts w:ascii="굴림" w:hAnsi="굴림"/>
        <w:sz w:val="16"/>
        <w:szCs w:val="16"/>
      </w:rPr>
      <w:t>I</w:t>
    </w:r>
    <w:r>
      <w:rPr>
        <w:rFonts w:ascii="굴림" w:hAnsi="굴림" w:hint="eastAsia"/>
        <w:sz w:val="16"/>
        <w:szCs w:val="16"/>
      </w:rPr>
      <w:t xml:space="preserve">                          </w:t>
    </w:r>
    <w:r>
      <w:rPr>
        <w:rFonts w:ascii="굴림" w:hAnsi="굴림" w:hint="eastAsia"/>
        <w:b/>
        <w:sz w:val="16"/>
      </w:rPr>
      <w:t xml:space="preserve">         </w:t>
    </w:r>
    <w:r>
      <w:rPr>
        <w:rFonts w:ascii="굴림" w:hAnsi="굴림"/>
        <w:b/>
        <w:sz w:val="16"/>
      </w:rPr>
      <w:tab/>
    </w:r>
    <w:r>
      <w:rPr>
        <w:rFonts w:ascii="굴림" w:hAnsi="굴림" w:hint="eastAsia"/>
        <w:b/>
        <w:sz w:val="16"/>
      </w:rPr>
      <w:t xml:space="preserve">     </w:t>
    </w:r>
    <w:r>
      <w:rPr>
        <w:rFonts w:ascii="굴림" w:hAnsi="굴림"/>
        <w:sz w:val="16"/>
      </w:rPr>
      <w:t>Filename:</w:t>
    </w:r>
    <w:r>
      <w:rPr>
        <w:rFonts w:ascii="굴림" w:hAnsi="굴림" w:hint="eastAsia"/>
      </w:rPr>
      <w:t xml:space="preserve"> </w:t>
    </w:r>
    <w:r>
      <w:rPr>
        <w:rFonts w:ascii="굴림" w:hAnsi="굴림"/>
      </w:rPr>
      <w:t>Banana Pi Zero</w:t>
    </w:r>
    <w:r>
      <w:rPr>
        <w:rFonts w:ascii="굴림" w:hAnsi="굴림" w:hint="eastAsia"/>
      </w:rPr>
      <w:t xml:space="preserve"> download</w:t>
    </w:r>
    <w:r>
      <w:rPr>
        <w:rFonts w:ascii="굴림" w:hAnsi="굴림"/>
        <w:sz w:val="16"/>
      </w:rPr>
      <w:t>.doc</w:t>
    </w:r>
  </w:p>
  <w:p w:rsidR="00675938" w:rsidRDefault="00675938" w:rsidP="00FF33E4">
    <w:pPr>
      <w:pStyle w:val="a6"/>
      <w:ind w:left="800" w:right="400"/>
      <w:rPr>
        <w:rFonts w:ascii="굴림" w:hAnsi="굴림"/>
        <w:color w:val="808080"/>
        <w:sz w:val="16"/>
      </w:rPr>
    </w:pPr>
    <w:r>
      <w:rPr>
        <w:rFonts w:ascii="굴림" w:hAnsi="굴림"/>
        <w:snapToGrid w:val="0"/>
        <w:sz w:val="16"/>
      </w:rPr>
      <w:tab/>
    </w:r>
    <w:r>
      <w:rPr>
        <w:rFonts w:ascii="굴림" w:hAnsi="굴림" w:hint="eastAsia"/>
        <w:snapToGrid w:val="0"/>
        <w:sz w:val="16"/>
      </w:rPr>
      <w:t xml:space="preserve">            </w:t>
    </w:r>
    <w:r>
      <w:rPr>
        <w:rFonts w:ascii="굴림" w:hAnsi="굴림"/>
        <w:snapToGrid w:val="0"/>
        <w:sz w:val="16"/>
      </w:rPr>
      <w:t xml:space="preserve">Page </w:t>
    </w:r>
    <w:r>
      <w:rPr>
        <w:rFonts w:ascii="굴림" w:hAnsi="굴림"/>
        <w:snapToGrid w:val="0"/>
        <w:sz w:val="16"/>
        <w:lang w:eastAsia="en-US"/>
      </w:rPr>
      <w:fldChar w:fldCharType="begin"/>
    </w:r>
    <w:r>
      <w:rPr>
        <w:rFonts w:ascii="굴림" w:hAnsi="굴림"/>
        <w:snapToGrid w:val="0"/>
        <w:sz w:val="16"/>
      </w:rPr>
      <w:instrText xml:space="preserve"> PAGE </w:instrText>
    </w:r>
    <w:r>
      <w:rPr>
        <w:rFonts w:ascii="굴림" w:hAnsi="굴림"/>
        <w:snapToGrid w:val="0"/>
        <w:sz w:val="16"/>
        <w:lang w:eastAsia="en-US"/>
      </w:rPr>
      <w:fldChar w:fldCharType="separate"/>
    </w:r>
    <w:r w:rsidR="00B46FE8">
      <w:rPr>
        <w:rFonts w:ascii="굴림" w:hAnsi="굴림"/>
        <w:noProof/>
        <w:snapToGrid w:val="0"/>
        <w:sz w:val="16"/>
      </w:rPr>
      <w:t>6</w:t>
    </w:r>
    <w:r>
      <w:rPr>
        <w:rFonts w:ascii="굴림" w:hAnsi="굴림"/>
        <w:snapToGrid w:val="0"/>
        <w:sz w:val="16"/>
        <w:lang w:eastAsia="en-US"/>
      </w:rPr>
      <w:fldChar w:fldCharType="end"/>
    </w:r>
    <w:r>
      <w:rPr>
        <w:rFonts w:ascii="굴림" w:hAnsi="굴림"/>
        <w:snapToGrid w:val="0"/>
        <w:sz w:val="16"/>
      </w:rPr>
      <w:t xml:space="preserve"> of </w:t>
    </w:r>
    <w:r>
      <w:rPr>
        <w:rFonts w:ascii="굴림" w:hAnsi="굴림"/>
        <w:snapToGrid w:val="0"/>
        <w:sz w:val="16"/>
        <w:lang w:eastAsia="en-US"/>
      </w:rPr>
      <w:fldChar w:fldCharType="begin"/>
    </w:r>
    <w:r>
      <w:rPr>
        <w:rFonts w:ascii="굴림" w:hAnsi="굴림"/>
        <w:snapToGrid w:val="0"/>
        <w:sz w:val="16"/>
      </w:rPr>
      <w:instrText xml:space="preserve"> NUMPAGES </w:instrText>
    </w:r>
    <w:r>
      <w:rPr>
        <w:rFonts w:ascii="굴림" w:hAnsi="굴림"/>
        <w:snapToGrid w:val="0"/>
        <w:sz w:val="16"/>
        <w:lang w:eastAsia="en-US"/>
      </w:rPr>
      <w:fldChar w:fldCharType="separate"/>
    </w:r>
    <w:r w:rsidR="00B46FE8">
      <w:rPr>
        <w:rFonts w:ascii="굴림" w:hAnsi="굴림"/>
        <w:noProof/>
        <w:snapToGrid w:val="0"/>
        <w:sz w:val="16"/>
      </w:rPr>
      <w:t>33</w:t>
    </w:r>
    <w:r>
      <w:rPr>
        <w:rFonts w:ascii="굴림" w:hAnsi="굴림"/>
        <w:snapToGrid w:val="0"/>
        <w:sz w:val="16"/>
        <w:lang w:eastAsia="en-US"/>
      </w:rPr>
      <w:fldChar w:fldCharType="end"/>
    </w:r>
  </w:p>
  <w:p w:rsidR="00675938" w:rsidRDefault="00675938" w:rsidP="00FF33E4">
    <w:pPr>
      <w:ind w:left="800" w:right="4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2649" w:rsidRDefault="00EC2649" w:rsidP="00FF33E4">
      <w:pPr>
        <w:ind w:left="800" w:right="400"/>
      </w:pPr>
      <w:r>
        <w:separator/>
      </w:r>
    </w:p>
    <w:p w:rsidR="00EC2649" w:rsidRDefault="00EC2649" w:rsidP="00FF33E4">
      <w:pPr>
        <w:ind w:left="800" w:right="400"/>
      </w:pPr>
    </w:p>
  </w:footnote>
  <w:footnote w:type="continuationSeparator" w:id="0">
    <w:p w:rsidR="00EC2649" w:rsidRDefault="00EC2649" w:rsidP="00FF33E4">
      <w:pPr>
        <w:ind w:left="800" w:right="400"/>
      </w:pPr>
      <w:r>
        <w:continuationSeparator/>
      </w:r>
    </w:p>
    <w:p w:rsidR="00EC2649" w:rsidRDefault="00EC2649" w:rsidP="00FF33E4">
      <w:pPr>
        <w:ind w:left="800" w:right="40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09" w:type="dxa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1638"/>
      <w:gridCol w:w="2030"/>
      <w:gridCol w:w="2048"/>
      <w:gridCol w:w="2520"/>
      <w:gridCol w:w="1673"/>
    </w:tblGrid>
    <w:tr w:rsidR="00675938">
      <w:trPr>
        <w:cantSplit/>
        <w:trHeight w:val="508"/>
        <w:jc w:val="center"/>
      </w:trPr>
      <w:tc>
        <w:tcPr>
          <w:tcW w:w="1638" w:type="dxa"/>
          <w:vMerge w:val="restart"/>
          <w:tcBorders>
            <w:top w:val="single" w:sz="12" w:space="0" w:color="auto"/>
            <w:left w:val="single" w:sz="12" w:space="0" w:color="auto"/>
          </w:tcBorders>
          <w:vAlign w:val="center"/>
        </w:tcPr>
        <w:p w:rsidR="00675938" w:rsidRDefault="00675938" w:rsidP="00FF33E4">
          <w:pPr>
            <w:pStyle w:val="a5"/>
            <w:ind w:left="800" w:right="400"/>
            <w:rPr>
              <w:sz w:val="16"/>
            </w:rPr>
          </w:pPr>
          <w:r>
            <w:rPr>
              <w:noProof/>
              <w:sz w:val="16"/>
            </w:rPr>
            <mc:AlternateContent>
              <mc:Choice Requires="wpg">
                <w:drawing>
                  <wp:inline distT="0" distB="0" distL="0" distR="0" wp14:anchorId="59E1037C" wp14:editId="284FA369">
                    <wp:extent cx="890270" cy="628650"/>
                    <wp:effectExtent l="0" t="0" r="214630" b="0"/>
                    <wp:docPr id="4" name="Group 2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103313" cy="582613"/>
                              <a:chOff x="7699375" y="5892800"/>
                              <a:chExt cx="527" cy="184"/>
                            </a:xfrm>
                          </wpg:grpSpPr>
                          <wps:wsp>
                            <wps:cNvPr id="20" name="Freeform 2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99375" y="5892844"/>
                                <a:ext cx="527" cy="9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940" y="664"/>
                                  </a:cxn>
                                  <a:cxn ang="0">
                                    <a:pos x="2662" y="0"/>
                                  </a:cxn>
                                  <a:cxn ang="0">
                                    <a:pos x="2089" y="664"/>
                                  </a:cxn>
                                  <a:cxn ang="0">
                                    <a:pos x="1838" y="0"/>
                                  </a:cxn>
                                  <a:cxn ang="0">
                                    <a:pos x="2364" y="141"/>
                                  </a:cxn>
                                  <a:cxn ang="0">
                                    <a:pos x="1129" y="133"/>
                                  </a:cxn>
                                  <a:cxn ang="0">
                                    <a:pos x="1566" y="270"/>
                                  </a:cxn>
                                  <a:cxn ang="0">
                                    <a:pos x="1555" y="280"/>
                                  </a:cxn>
                                  <a:cxn ang="0">
                                    <a:pos x="1542" y="294"/>
                                  </a:cxn>
                                  <a:cxn ang="0">
                                    <a:pos x="1536" y="306"/>
                                  </a:cxn>
                                  <a:cxn ang="0">
                                    <a:pos x="1531" y="317"/>
                                  </a:cxn>
                                  <a:cxn ang="0">
                                    <a:pos x="1528" y="332"/>
                                  </a:cxn>
                                  <a:cxn ang="0">
                                    <a:pos x="1531" y="347"/>
                                  </a:cxn>
                                  <a:cxn ang="0">
                                    <a:pos x="1536" y="358"/>
                                  </a:cxn>
                                  <a:cxn ang="0">
                                    <a:pos x="1542" y="370"/>
                                  </a:cxn>
                                  <a:cxn ang="0">
                                    <a:pos x="1555" y="384"/>
                                  </a:cxn>
                                  <a:cxn ang="0">
                                    <a:pos x="1566" y="393"/>
                                  </a:cxn>
                                  <a:cxn ang="0">
                                    <a:pos x="1129" y="531"/>
                                  </a:cxn>
                                  <a:cxn ang="0">
                                    <a:pos x="1353" y="537"/>
                                  </a:cxn>
                                  <a:cxn ang="0">
                                    <a:pos x="1342" y="549"/>
                                  </a:cxn>
                                  <a:cxn ang="0">
                                    <a:pos x="1329" y="561"/>
                                  </a:cxn>
                                  <a:cxn ang="0">
                                    <a:pos x="1324" y="575"/>
                                  </a:cxn>
                                  <a:cxn ang="0">
                                    <a:pos x="1321" y="588"/>
                                  </a:cxn>
                                  <a:cxn ang="0">
                                    <a:pos x="1321" y="602"/>
                                  </a:cxn>
                                  <a:cxn ang="0">
                                    <a:pos x="1324" y="617"/>
                                  </a:cxn>
                                  <a:cxn ang="0">
                                    <a:pos x="1329" y="629"/>
                                  </a:cxn>
                                  <a:cxn ang="0">
                                    <a:pos x="1335" y="640"/>
                                  </a:cxn>
                                  <a:cxn ang="0">
                                    <a:pos x="1350" y="652"/>
                                  </a:cxn>
                                  <a:cxn ang="0">
                                    <a:pos x="1362" y="664"/>
                                  </a:cxn>
                                  <a:cxn ang="0">
                                    <a:pos x="854" y="0"/>
                                  </a:cxn>
                                  <a:cxn ang="0">
                                    <a:pos x="1043" y="0"/>
                                  </a:cxn>
                                  <a:cxn ang="0">
                                    <a:pos x="1235" y="0"/>
                                  </a:cxn>
                                  <a:cxn ang="0">
                                    <a:pos x="1359" y="3"/>
                                  </a:cxn>
                                  <a:cxn ang="0">
                                    <a:pos x="1345" y="14"/>
                                  </a:cxn>
                                  <a:cxn ang="0">
                                    <a:pos x="1332" y="26"/>
                                  </a:cxn>
                                  <a:cxn ang="0">
                                    <a:pos x="1327" y="42"/>
                                  </a:cxn>
                                  <a:cxn ang="0">
                                    <a:pos x="1321" y="53"/>
                                  </a:cxn>
                                  <a:cxn ang="0">
                                    <a:pos x="1321" y="68"/>
                                  </a:cxn>
                                  <a:cxn ang="0">
                                    <a:pos x="1321" y="79"/>
                                  </a:cxn>
                                  <a:cxn ang="0">
                                    <a:pos x="1327" y="94"/>
                                  </a:cxn>
                                  <a:cxn ang="0">
                                    <a:pos x="1332" y="106"/>
                                  </a:cxn>
                                  <a:cxn ang="0">
                                    <a:pos x="1345" y="118"/>
                                  </a:cxn>
                                  <a:cxn ang="0">
                                    <a:pos x="1359" y="130"/>
                                  </a:cxn>
                                  <a:cxn ang="0">
                                    <a:pos x="481" y="0"/>
                                  </a:cxn>
                                  <a:cxn ang="0">
                                    <a:pos x="803" y="664"/>
                                  </a:cxn>
                                  <a:cxn ang="0">
                                    <a:pos x="278" y="664"/>
                                  </a:cxn>
                                  <a:cxn ang="0">
                                    <a:pos x="278" y="0"/>
                                  </a:cxn>
                                  <a:cxn ang="0">
                                    <a:pos x="481" y="0"/>
                                  </a:cxn>
                                </a:cxnLst>
                                <a:rect l="0" t="0" r="r" b="b"/>
                                <a:pathLst>
                                  <a:path w="2940" h="664">
                                    <a:moveTo>
                                      <a:pt x="2662" y="0"/>
                                    </a:moveTo>
                                    <a:lnTo>
                                      <a:pt x="2940" y="0"/>
                                    </a:lnTo>
                                    <a:lnTo>
                                      <a:pt x="2940" y="664"/>
                                    </a:lnTo>
                                    <a:lnTo>
                                      <a:pt x="2662" y="664"/>
                                    </a:lnTo>
                                    <a:lnTo>
                                      <a:pt x="2662" y="0"/>
                                    </a:lnTo>
                                    <a:lnTo>
                                      <a:pt x="2662" y="0"/>
                                    </a:lnTo>
                                    <a:close/>
                                    <a:moveTo>
                                      <a:pt x="2364" y="141"/>
                                    </a:moveTo>
                                    <a:lnTo>
                                      <a:pt x="2364" y="664"/>
                                    </a:lnTo>
                                    <a:lnTo>
                                      <a:pt x="2089" y="664"/>
                                    </a:lnTo>
                                    <a:lnTo>
                                      <a:pt x="2089" y="141"/>
                                    </a:lnTo>
                                    <a:lnTo>
                                      <a:pt x="1838" y="141"/>
                                    </a:lnTo>
                                    <a:lnTo>
                                      <a:pt x="1838" y="0"/>
                                    </a:lnTo>
                                    <a:lnTo>
                                      <a:pt x="2612" y="0"/>
                                    </a:lnTo>
                                    <a:lnTo>
                                      <a:pt x="2612" y="141"/>
                                    </a:lnTo>
                                    <a:lnTo>
                                      <a:pt x="2364" y="141"/>
                                    </a:lnTo>
                                    <a:lnTo>
                                      <a:pt x="2364" y="141"/>
                                    </a:lnTo>
                                    <a:close/>
                                    <a:moveTo>
                                      <a:pt x="1362" y="133"/>
                                    </a:moveTo>
                                    <a:lnTo>
                                      <a:pt x="1129" y="133"/>
                                    </a:lnTo>
                                    <a:lnTo>
                                      <a:pt x="1129" y="265"/>
                                    </a:lnTo>
                                    <a:lnTo>
                                      <a:pt x="1572" y="265"/>
                                    </a:lnTo>
                                    <a:lnTo>
                                      <a:pt x="1566" y="270"/>
                                    </a:lnTo>
                                    <a:lnTo>
                                      <a:pt x="1563" y="273"/>
                                    </a:lnTo>
                                    <a:lnTo>
                                      <a:pt x="1557" y="276"/>
                                    </a:lnTo>
                                    <a:lnTo>
                                      <a:pt x="1555" y="280"/>
                                    </a:lnTo>
                                    <a:lnTo>
                                      <a:pt x="1552" y="286"/>
                                    </a:lnTo>
                                    <a:lnTo>
                                      <a:pt x="1545" y="288"/>
                                    </a:lnTo>
                                    <a:lnTo>
                                      <a:pt x="1542" y="294"/>
                                    </a:lnTo>
                                    <a:lnTo>
                                      <a:pt x="1539" y="297"/>
                                    </a:lnTo>
                                    <a:lnTo>
                                      <a:pt x="1536" y="301"/>
                                    </a:lnTo>
                                    <a:lnTo>
                                      <a:pt x="1536" y="306"/>
                                    </a:lnTo>
                                    <a:lnTo>
                                      <a:pt x="1534" y="309"/>
                                    </a:lnTo>
                                    <a:lnTo>
                                      <a:pt x="1531" y="315"/>
                                    </a:lnTo>
                                    <a:lnTo>
                                      <a:pt x="1531" y="317"/>
                                    </a:lnTo>
                                    <a:lnTo>
                                      <a:pt x="1531" y="324"/>
                                    </a:lnTo>
                                    <a:lnTo>
                                      <a:pt x="1528" y="327"/>
                                    </a:lnTo>
                                    <a:lnTo>
                                      <a:pt x="1528" y="332"/>
                                    </a:lnTo>
                                    <a:lnTo>
                                      <a:pt x="1528" y="338"/>
                                    </a:lnTo>
                                    <a:lnTo>
                                      <a:pt x="1531" y="341"/>
                                    </a:lnTo>
                                    <a:lnTo>
                                      <a:pt x="1531" y="347"/>
                                    </a:lnTo>
                                    <a:lnTo>
                                      <a:pt x="1531" y="350"/>
                                    </a:lnTo>
                                    <a:lnTo>
                                      <a:pt x="1534" y="355"/>
                                    </a:lnTo>
                                    <a:lnTo>
                                      <a:pt x="1536" y="358"/>
                                    </a:lnTo>
                                    <a:lnTo>
                                      <a:pt x="1536" y="363"/>
                                    </a:lnTo>
                                    <a:lnTo>
                                      <a:pt x="1539" y="367"/>
                                    </a:lnTo>
                                    <a:lnTo>
                                      <a:pt x="1542" y="370"/>
                                    </a:lnTo>
                                    <a:lnTo>
                                      <a:pt x="1545" y="376"/>
                                    </a:lnTo>
                                    <a:lnTo>
                                      <a:pt x="1552" y="378"/>
                                    </a:lnTo>
                                    <a:lnTo>
                                      <a:pt x="1555" y="384"/>
                                    </a:lnTo>
                                    <a:lnTo>
                                      <a:pt x="1557" y="388"/>
                                    </a:lnTo>
                                    <a:lnTo>
                                      <a:pt x="1563" y="391"/>
                                    </a:lnTo>
                                    <a:lnTo>
                                      <a:pt x="1566" y="393"/>
                                    </a:lnTo>
                                    <a:lnTo>
                                      <a:pt x="1572" y="399"/>
                                    </a:lnTo>
                                    <a:lnTo>
                                      <a:pt x="1129" y="399"/>
                                    </a:lnTo>
                                    <a:lnTo>
                                      <a:pt x="1129" y="531"/>
                                    </a:lnTo>
                                    <a:lnTo>
                                      <a:pt x="1362" y="531"/>
                                    </a:lnTo>
                                    <a:lnTo>
                                      <a:pt x="1359" y="534"/>
                                    </a:lnTo>
                                    <a:lnTo>
                                      <a:pt x="1353" y="537"/>
                                    </a:lnTo>
                                    <a:lnTo>
                                      <a:pt x="1350" y="544"/>
                                    </a:lnTo>
                                    <a:lnTo>
                                      <a:pt x="1345" y="546"/>
                                    </a:lnTo>
                                    <a:lnTo>
                                      <a:pt x="1342" y="549"/>
                                    </a:lnTo>
                                    <a:lnTo>
                                      <a:pt x="1335" y="555"/>
                                    </a:lnTo>
                                    <a:lnTo>
                                      <a:pt x="1332" y="558"/>
                                    </a:lnTo>
                                    <a:lnTo>
                                      <a:pt x="1329" y="561"/>
                                    </a:lnTo>
                                    <a:lnTo>
                                      <a:pt x="1329" y="567"/>
                                    </a:lnTo>
                                    <a:lnTo>
                                      <a:pt x="1327" y="570"/>
                                    </a:lnTo>
                                    <a:lnTo>
                                      <a:pt x="1324" y="575"/>
                                    </a:lnTo>
                                    <a:lnTo>
                                      <a:pt x="1324" y="578"/>
                                    </a:lnTo>
                                    <a:lnTo>
                                      <a:pt x="1321" y="585"/>
                                    </a:lnTo>
                                    <a:lnTo>
                                      <a:pt x="1321" y="588"/>
                                    </a:lnTo>
                                    <a:lnTo>
                                      <a:pt x="1321" y="593"/>
                                    </a:lnTo>
                                    <a:lnTo>
                                      <a:pt x="1321" y="596"/>
                                    </a:lnTo>
                                    <a:lnTo>
                                      <a:pt x="1321" y="602"/>
                                    </a:lnTo>
                                    <a:lnTo>
                                      <a:pt x="1321" y="608"/>
                                    </a:lnTo>
                                    <a:lnTo>
                                      <a:pt x="1321" y="611"/>
                                    </a:lnTo>
                                    <a:lnTo>
                                      <a:pt x="1324" y="617"/>
                                    </a:lnTo>
                                    <a:lnTo>
                                      <a:pt x="1324" y="620"/>
                                    </a:lnTo>
                                    <a:lnTo>
                                      <a:pt x="1327" y="626"/>
                                    </a:lnTo>
                                    <a:lnTo>
                                      <a:pt x="1329" y="629"/>
                                    </a:lnTo>
                                    <a:lnTo>
                                      <a:pt x="1329" y="635"/>
                                    </a:lnTo>
                                    <a:lnTo>
                                      <a:pt x="1332" y="637"/>
                                    </a:lnTo>
                                    <a:lnTo>
                                      <a:pt x="1335" y="640"/>
                                    </a:lnTo>
                                    <a:lnTo>
                                      <a:pt x="1342" y="646"/>
                                    </a:lnTo>
                                    <a:lnTo>
                                      <a:pt x="1345" y="650"/>
                                    </a:lnTo>
                                    <a:lnTo>
                                      <a:pt x="1350" y="652"/>
                                    </a:lnTo>
                                    <a:lnTo>
                                      <a:pt x="1353" y="658"/>
                                    </a:lnTo>
                                    <a:lnTo>
                                      <a:pt x="1359" y="661"/>
                                    </a:lnTo>
                                    <a:lnTo>
                                      <a:pt x="1362" y="664"/>
                                    </a:lnTo>
                                    <a:lnTo>
                                      <a:pt x="907" y="664"/>
                                    </a:lnTo>
                                    <a:lnTo>
                                      <a:pt x="854" y="664"/>
                                    </a:lnTo>
                                    <a:lnTo>
                                      <a:pt x="854" y="0"/>
                                    </a:lnTo>
                                    <a:lnTo>
                                      <a:pt x="916" y="0"/>
                                    </a:lnTo>
                                    <a:lnTo>
                                      <a:pt x="981" y="0"/>
                                    </a:lnTo>
                                    <a:lnTo>
                                      <a:pt x="1043" y="0"/>
                                    </a:lnTo>
                                    <a:lnTo>
                                      <a:pt x="1108" y="0"/>
                                    </a:lnTo>
                                    <a:lnTo>
                                      <a:pt x="1173" y="0"/>
                                    </a:lnTo>
                                    <a:lnTo>
                                      <a:pt x="1235" y="0"/>
                                    </a:lnTo>
                                    <a:lnTo>
                                      <a:pt x="1300" y="0"/>
                                    </a:lnTo>
                                    <a:lnTo>
                                      <a:pt x="1362" y="0"/>
                                    </a:lnTo>
                                    <a:lnTo>
                                      <a:pt x="1359" y="3"/>
                                    </a:lnTo>
                                    <a:lnTo>
                                      <a:pt x="1353" y="9"/>
                                    </a:lnTo>
                                    <a:lnTo>
                                      <a:pt x="1350" y="11"/>
                                    </a:lnTo>
                                    <a:lnTo>
                                      <a:pt x="1345" y="14"/>
                                    </a:lnTo>
                                    <a:lnTo>
                                      <a:pt x="1342" y="21"/>
                                    </a:lnTo>
                                    <a:lnTo>
                                      <a:pt x="1335" y="24"/>
                                    </a:lnTo>
                                    <a:lnTo>
                                      <a:pt x="1332" y="26"/>
                                    </a:lnTo>
                                    <a:lnTo>
                                      <a:pt x="1329" y="32"/>
                                    </a:lnTo>
                                    <a:lnTo>
                                      <a:pt x="1329" y="35"/>
                                    </a:lnTo>
                                    <a:lnTo>
                                      <a:pt x="1327" y="42"/>
                                    </a:lnTo>
                                    <a:lnTo>
                                      <a:pt x="1324" y="44"/>
                                    </a:lnTo>
                                    <a:lnTo>
                                      <a:pt x="1324" y="50"/>
                                    </a:lnTo>
                                    <a:lnTo>
                                      <a:pt x="1321" y="53"/>
                                    </a:lnTo>
                                    <a:lnTo>
                                      <a:pt x="1321" y="58"/>
                                    </a:lnTo>
                                    <a:lnTo>
                                      <a:pt x="1321" y="62"/>
                                    </a:lnTo>
                                    <a:lnTo>
                                      <a:pt x="1321" y="68"/>
                                    </a:lnTo>
                                    <a:lnTo>
                                      <a:pt x="1321" y="71"/>
                                    </a:lnTo>
                                    <a:lnTo>
                                      <a:pt x="1321" y="76"/>
                                    </a:lnTo>
                                    <a:lnTo>
                                      <a:pt x="1321" y="79"/>
                                    </a:lnTo>
                                    <a:lnTo>
                                      <a:pt x="1324" y="86"/>
                                    </a:lnTo>
                                    <a:lnTo>
                                      <a:pt x="1324" y="88"/>
                                    </a:lnTo>
                                    <a:lnTo>
                                      <a:pt x="1327" y="94"/>
                                    </a:lnTo>
                                    <a:lnTo>
                                      <a:pt x="1329" y="97"/>
                                    </a:lnTo>
                                    <a:lnTo>
                                      <a:pt x="1329" y="102"/>
                                    </a:lnTo>
                                    <a:lnTo>
                                      <a:pt x="1332" y="106"/>
                                    </a:lnTo>
                                    <a:lnTo>
                                      <a:pt x="1335" y="112"/>
                                    </a:lnTo>
                                    <a:lnTo>
                                      <a:pt x="1342" y="115"/>
                                    </a:lnTo>
                                    <a:lnTo>
                                      <a:pt x="1345" y="118"/>
                                    </a:lnTo>
                                    <a:lnTo>
                                      <a:pt x="1350" y="123"/>
                                    </a:lnTo>
                                    <a:lnTo>
                                      <a:pt x="1353" y="127"/>
                                    </a:lnTo>
                                    <a:lnTo>
                                      <a:pt x="1359" y="130"/>
                                    </a:lnTo>
                                    <a:lnTo>
                                      <a:pt x="1362" y="133"/>
                                    </a:lnTo>
                                    <a:lnTo>
                                      <a:pt x="1362" y="133"/>
                                    </a:lnTo>
                                    <a:close/>
                                    <a:moveTo>
                                      <a:pt x="481" y="0"/>
                                    </a:moveTo>
                                    <a:lnTo>
                                      <a:pt x="803" y="0"/>
                                    </a:lnTo>
                                    <a:lnTo>
                                      <a:pt x="552" y="332"/>
                                    </a:lnTo>
                                    <a:lnTo>
                                      <a:pt x="803" y="664"/>
                                    </a:lnTo>
                                    <a:lnTo>
                                      <a:pt x="481" y="664"/>
                                    </a:lnTo>
                                    <a:lnTo>
                                      <a:pt x="278" y="350"/>
                                    </a:lnTo>
                                    <a:lnTo>
                                      <a:pt x="278" y="664"/>
                                    </a:lnTo>
                                    <a:lnTo>
                                      <a:pt x="0" y="664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278" y="0"/>
                                    </a:lnTo>
                                    <a:lnTo>
                                      <a:pt x="278" y="315"/>
                                    </a:lnTo>
                                    <a:lnTo>
                                      <a:pt x="481" y="0"/>
                                    </a:lnTo>
                                    <a:lnTo>
                                      <a:pt x="481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690"/>
                              </a:solidFill>
                              <a:ln w="9525">
                                <a:noFill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75938" w:rsidRDefault="00675938" w:rsidP="00FF33E4">
                                  <w:pPr>
                                    <w:ind w:left="800" w:right="400"/>
                                  </w:pPr>
                                </w:p>
                              </w:txbxContent>
                            </wps:txbx>
                            <wps:bodyPr/>
                          </wps:wsp>
                          <wps:wsp>
                            <wps:cNvPr id="21" name="Freeform 3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99574" y="5892800"/>
                                <a:ext cx="162" cy="184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57" y="1273"/>
                                  </a:cxn>
                                  <a:cxn ang="0">
                                    <a:pos x="446" y="1232"/>
                                  </a:cxn>
                                  <a:cxn ang="0">
                                    <a:pos x="482" y="1173"/>
                                  </a:cxn>
                                  <a:cxn ang="0">
                                    <a:pos x="446" y="1112"/>
                                  </a:cxn>
                                  <a:cxn ang="0">
                                    <a:pos x="357" y="1071"/>
                                  </a:cxn>
                                  <a:cxn ang="0">
                                    <a:pos x="231" y="1055"/>
                                  </a:cxn>
                                  <a:cxn ang="0">
                                    <a:pos x="106" y="1076"/>
                                  </a:cxn>
                                  <a:cxn ang="0">
                                    <a:pos x="24" y="1123"/>
                                  </a:cxn>
                                  <a:cxn ang="0">
                                    <a:pos x="0" y="1185"/>
                                  </a:cxn>
                                  <a:cxn ang="0">
                                    <a:pos x="47" y="1241"/>
                                  </a:cxn>
                                  <a:cxn ang="0">
                                    <a:pos x="148" y="1279"/>
                                  </a:cxn>
                                  <a:cxn ang="0">
                                    <a:pos x="463" y="1023"/>
                                  </a:cxn>
                                  <a:cxn ang="0">
                                    <a:pos x="585" y="1003"/>
                                  </a:cxn>
                                  <a:cxn ang="0">
                                    <a:pos x="668" y="958"/>
                                  </a:cxn>
                                  <a:cxn ang="0">
                                    <a:pos x="691" y="897"/>
                                  </a:cxn>
                                  <a:cxn ang="0">
                                    <a:pos x="644" y="838"/>
                                  </a:cxn>
                                  <a:cxn ang="0">
                                    <a:pos x="543" y="799"/>
                                  </a:cxn>
                                  <a:cxn ang="0">
                                    <a:pos x="414" y="794"/>
                                  </a:cxn>
                                  <a:cxn ang="0">
                                    <a:pos x="298" y="817"/>
                                  </a:cxn>
                                  <a:cxn ang="0">
                                    <a:pos x="224" y="867"/>
                                  </a:cxn>
                                  <a:cxn ang="0">
                                    <a:pos x="213" y="932"/>
                                  </a:cxn>
                                  <a:cxn ang="0">
                                    <a:pos x="272" y="985"/>
                                  </a:cxn>
                                  <a:cxn ang="0">
                                    <a:pos x="378" y="1017"/>
                                  </a:cxn>
                                  <a:cxn ang="0">
                                    <a:pos x="277" y="230"/>
                                  </a:cxn>
                                  <a:cxn ang="0">
                                    <a:pos x="396" y="206"/>
                                  </a:cxn>
                                  <a:cxn ang="0">
                                    <a:pos x="467" y="155"/>
                                  </a:cxn>
                                  <a:cxn ang="0">
                                    <a:pos x="479" y="91"/>
                                  </a:cxn>
                                  <a:cxn ang="0">
                                    <a:pos x="420" y="38"/>
                                  </a:cxn>
                                  <a:cxn ang="0">
                                    <a:pos x="313" y="6"/>
                                  </a:cxn>
                                  <a:cxn ang="0">
                                    <a:pos x="180" y="2"/>
                                  </a:cxn>
                                  <a:cxn ang="0">
                                    <a:pos x="71" y="35"/>
                                  </a:cxn>
                                  <a:cxn ang="0">
                                    <a:pos x="8" y="88"/>
                                  </a:cxn>
                                  <a:cxn ang="0">
                                    <a:pos x="11" y="150"/>
                                  </a:cxn>
                                  <a:cxn ang="0">
                                    <a:pos x="80" y="201"/>
                                  </a:cxn>
                                  <a:cxn ang="0">
                                    <a:pos x="192" y="230"/>
                                  </a:cxn>
                                  <a:cxn ang="0">
                                    <a:pos x="511" y="491"/>
                                  </a:cxn>
                                  <a:cxn ang="0">
                                    <a:pos x="620" y="462"/>
                                  </a:cxn>
                                  <a:cxn ang="0">
                                    <a:pos x="686" y="409"/>
                                  </a:cxn>
                                  <a:cxn ang="0">
                                    <a:pos x="683" y="344"/>
                                  </a:cxn>
                                  <a:cxn ang="0">
                                    <a:pos x="612" y="294"/>
                                  </a:cxn>
                                  <a:cxn ang="0">
                                    <a:pos x="500" y="268"/>
                                  </a:cxn>
                                  <a:cxn ang="0">
                                    <a:pos x="369" y="271"/>
                                  </a:cxn>
                                  <a:cxn ang="0">
                                    <a:pos x="266" y="306"/>
                                  </a:cxn>
                                  <a:cxn ang="0">
                                    <a:pos x="213" y="362"/>
                                  </a:cxn>
                                  <a:cxn ang="0">
                                    <a:pos x="228" y="424"/>
                                  </a:cxn>
                                  <a:cxn ang="0">
                                    <a:pos x="308" y="474"/>
                                  </a:cxn>
                                  <a:cxn ang="0">
                                    <a:pos x="425" y="494"/>
                                  </a:cxn>
                                  <a:cxn ang="0">
                                    <a:pos x="742" y="752"/>
                                  </a:cxn>
                                  <a:cxn ang="0">
                                    <a:pos x="845" y="717"/>
                                  </a:cxn>
                                  <a:cxn ang="0">
                                    <a:pos x="898" y="662"/>
                                  </a:cxn>
                                  <a:cxn ang="0">
                                    <a:pos x="883" y="600"/>
                                  </a:cxn>
                                  <a:cxn ang="0">
                                    <a:pos x="803" y="551"/>
                                  </a:cxn>
                                  <a:cxn ang="0">
                                    <a:pos x="686" y="530"/>
                                  </a:cxn>
                                  <a:cxn ang="0">
                                    <a:pos x="556" y="538"/>
                                  </a:cxn>
                                  <a:cxn ang="0">
                                    <a:pos x="461" y="580"/>
                                  </a:cxn>
                                  <a:cxn ang="0">
                                    <a:pos x="420" y="639"/>
                                  </a:cxn>
                                  <a:cxn ang="0">
                                    <a:pos x="449" y="700"/>
                                  </a:cxn>
                                  <a:cxn ang="0">
                                    <a:pos x="535" y="740"/>
                                  </a:cxn>
                                  <a:cxn ang="0">
                                    <a:pos x="659" y="758"/>
                                  </a:cxn>
                                </a:cxnLst>
                                <a:rect l="0" t="0" r="r" b="b"/>
                                <a:pathLst>
                                  <a:path w="901" h="1288">
                                    <a:moveTo>
                                      <a:pt x="242" y="1288"/>
                                    </a:moveTo>
                                    <a:lnTo>
                                      <a:pt x="255" y="1288"/>
                                    </a:lnTo>
                                    <a:lnTo>
                                      <a:pt x="266" y="1288"/>
                                    </a:lnTo>
                                    <a:lnTo>
                                      <a:pt x="277" y="1288"/>
                                    </a:lnTo>
                                    <a:lnTo>
                                      <a:pt x="290" y="1285"/>
                                    </a:lnTo>
                                    <a:lnTo>
                                      <a:pt x="301" y="1285"/>
                                    </a:lnTo>
                                    <a:lnTo>
                                      <a:pt x="313" y="1282"/>
                                    </a:lnTo>
                                    <a:lnTo>
                                      <a:pt x="325" y="1282"/>
                                    </a:lnTo>
                                    <a:lnTo>
                                      <a:pt x="334" y="1279"/>
                                    </a:lnTo>
                                    <a:lnTo>
                                      <a:pt x="346" y="1276"/>
                                    </a:lnTo>
                                    <a:lnTo>
                                      <a:pt x="357" y="1273"/>
                                    </a:lnTo>
                                    <a:lnTo>
                                      <a:pt x="367" y="1270"/>
                                    </a:lnTo>
                                    <a:lnTo>
                                      <a:pt x="375" y="1268"/>
                                    </a:lnTo>
                                    <a:lnTo>
                                      <a:pt x="384" y="1265"/>
                                    </a:lnTo>
                                    <a:lnTo>
                                      <a:pt x="396" y="1261"/>
                                    </a:lnTo>
                                    <a:lnTo>
                                      <a:pt x="405" y="1258"/>
                                    </a:lnTo>
                                    <a:lnTo>
                                      <a:pt x="410" y="1253"/>
                                    </a:lnTo>
                                    <a:lnTo>
                                      <a:pt x="420" y="1250"/>
                                    </a:lnTo>
                                    <a:lnTo>
                                      <a:pt x="428" y="1247"/>
                                    </a:lnTo>
                                    <a:lnTo>
                                      <a:pt x="434" y="1241"/>
                                    </a:lnTo>
                                    <a:lnTo>
                                      <a:pt x="441" y="1238"/>
                                    </a:lnTo>
                                    <a:lnTo>
                                      <a:pt x="446" y="1232"/>
                                    </a:lnTo>
                                    <a:lnTo>
                                      <a:pt x="455" y="1226"/>
                                    </a:lnTo>
                                    <a:lnTo>
                                      <a:pt x="458" y="1223"/>
                                    </a:lnTo>
                                    <a:lnTo>
                                      <a:pt x="463" y="1217"/>
                                    </a:lnTo>
                                    <a:lnTo>
                                      <a:pt x="467" y="1211"/>
                                    </a:lnTo>
                                    <a:lnTo>
                                      <a:pt x="473" y="1206"/>
                                    </a:lnTo>
                                    <a:lnTo>
                                      <a:pt x="476" y="1203"/>
                                    </a:lnTo>
                                    <a:lnTo>
                                      <a:pt x="479" y="1196"/>
                                    </a:lnTo>
                                    <a:lnTo>
                                      <a:pt x="479" y="1191"/>
                                    </a:lnTo>
                                    <a:lnTo>
                                      <a:pt x="482" y="1185"/>
                                    </a:lnTo>
                                    <a:lnTo>
                                      <a:pt x="482" y="1179"/>
                                    </a:lnTo>
                                    <a:lnTo>
                                      <a:pt x="482" y="1173"/>
                                    </a:lnTo>
                                    <a:lnTo>
                                      <a:pt x="482" y="1167"/>
                                    </a:lnTo>
                                    <a:lnTo>
                                      <a:pt x="482" y="1162"/>
                                    </a:lnTo>
                                    <a:lnTo>
                                      <a:pt x="479" y="1156"/>
                                    </a:lnTo>
                                    <a:lnTo>
                                      <a:pt x="479" y="1149"/>
                                    </a:lnTo>
                                    <a:lnTo>
                                      <a:pt x="476" y="1144"/>
                                    </a:lnTo>
                                    <a:lnTo>
                                      <a:pt x="473" y="1138"/>
                                    </a:lnTo>
                                    <a:lnTo>
                                      <a:pt x="467" y="1131"/>
                                    </a:lnTo>
                                    <a:lnTo>
                                      <a:pt x="463" y="1126"/>
                                    </a:lnTo>
                                    <a:lnTo>
                                      <a:pt x="458" y="1123"/>
                                    </a:lnTo>
                                    <a:lnTo>
                                      <a:pt x="455" y="1117"/>
                                    </a:lnTo>
                                    <a:lnTo>
                                      <a:pt x="446" y="1112"/>
                                    </a:lnTo>
                                    <a:lnTo>
                                      <a:pt x="441" y="1108"/>
                                    </a:lnTo>
                                    <a:lnTo>
                                      <a:pt x="434" y="1102"/>
                                    </a:lnTo>
                                    <a:lnTo>
                                      <a:pt x="428" y="1100"/>
                                    </a:lnTo>
                                    <a:lnTo>
                                      <a:pt x="420" y="1094"/>
                                    </a:lnTo>
                                    <a:lnTo>
                                      <a:pt x="410" y="1091"/>
                                    </a:lnTo>
                                    <a:lnTo>
                                      <a:pt x="405" y="1087"/>
                                    </a:lnTo>
                                    <a:lnTo>
                                      <a:pt x="396" y="1082"/>
                                    </a:lnTo>
                                    <a:lnTo>
                                      <a:pt x="384" y="1079"/>
                                    </a:lnTo>
                                    <a:lnTo>
                                      <a:pt x="375" y="1076"/>
                                    </a:lnTo>
                                    <a:lnTo>
                                      <a:pt x="367" y="1073"/>
                                    </a:lnTo>
                                    <a:lnTo>
                                      <a:pt x="357" y="1071"/>
                                    </a:lnTo>
                                    <a:lnTo>
                                      <a:pt x="346" y="1068"/>
                                    </a:lnTo>
                                    <a:lnTo>
                                      <a:pt x="334" y="1064"/>
                                    </a:lnTo>
                                    <a:lnTo>
                                      <a:pt x="325" y="1064"/>
                                    </a:lnTo>
                                    <a:lnTo>
                                      <a:pt x="313" y="1061"/>
                                    </a:lnTo>
                                    <a:lnTo>
                                      <a:pt x="301" y="1061"/>
                                    </a:lnTo>
                                    <a:lnTo>
                                      <a:pt x="290" y="1058"/>
                                    </a:lnTo>
                                    <a:lnTo>
                                      <a:pt x="277" y="1058"/>
                                    </a:lnTo>
                                    <a:lnTo>
                                      <a:pt x="266" y="1058"/>
                                    </a:lnTo>
                                    <a:lnTo>
                                      <a:pt x="255" y="1055"/>
                                    </a:lnTo>
                                    <a:lnTo>
                                      <a:pt x="242" y="1055"/>
                                    </a:lnTo>
                                    <a:lnTo>
                                      <a:pt x="231" y="1055"/>
                                    </a:lnTo>
                                    <a:lnTo>
                                      <a:pt x="216" y="1058"/>
                                    </a:lnTo>
                                    <a:lnTo>
                                      <a:pt x="204" y="1058"/>
                                    </a:lnTo>
                                    <a:lnTo>
                                      <a:pt x="192" y="1058"/>
                                    </a:lnTo>
                                    <a:lnTo>
                                      <a:pt x="180" y="1061"/>
                                    </a:lnTo>
                                    <a:lnTo>
                                      <a:pt x="168" y="1061"/>
                                    </a:lnTo>
                                    <a:lnTo>
                                      <a:pt x="160" y="1064"/>
                                    </a:lnTo>
                                    <a:lnTo>
                                      <a:pt x="148" y="1064"/>
                                    </a:lnTo>
                                    <a:lnTo>
                                      <a:pt x="136" y="1068"/>
                                    </a:lnTo>
                                    <a:lnTo>
                                      <a:pt x="127" y="1071"/>
                                    </a:lnTo>
                                    <a:lnTo>
                                      <a:pt x="115" y="1073"/>
                                    </a:lnTo>
                                    <a:lnTo>
                                      <a:pt x="106" y="1076"/>
                                    </a:lnTo>
                                    <a:lnTo>
                                      <a:pt x="98" y="1079"/>
                                    </a:lnTo>
                                    <a:lnTo>
                                      <a:pt x="88" y="1082"/>
                                    </a:lnTo>
                                    <a:lnTo>
                                      <a:pt x="80" y="1087"/>
                                    </a:lnTo>
                                    <a:lnTo>
                                      <a:pt x="71" y="1091"/>
                                    </a:lnTo>
                                    <a:lnTo>
                                      <a:pt x="62" y="1094"/>
                                    </a:lnTo>
                                    <a:lnTo>
                                      <a:pt x="56" y="1100"/>
                                    </a:lnTo>
                                    <a:lnTo>
                                      <a:pt x="47" y="1102"/>
                                    </a:lnTo>
                                    <a:lnTo>
                                      <a:pt x="42" y="1108"/>
                                    </a:lnTo>
                                    <a:lnTo>
                                      <a:pt x="35" y="1112"/>
                                    </a:lnTo>
                                    <a:lnTo>
                                      <a:pt x="29" y="1117"/>
                                    </a:lnTo>
                                    <a:lnTo>
                                      <a:pt x="24" y="1123"/>
                                    </a:lnTo>
                                    <a:lnTo>
                                      <a:pt x="18" y="1126"/>
                                    </a:lnTo>
                                    <a:lnTo>
                                      <a:pt x="15" y="1131"/>
                                    </a:lnTo>
                                    <a:lnTo>
                                      <a:pt x="11" y="1138"/>
                                    </a:lnTo>
                                    <a:lnTo>
                                      <a:pt x="8" y="1144"/>
                                    </a:lnTo>
                                    <a:lnTo>
                                      <a:pt x="6" y="1149"/>
                                    </a:lnTo>
                                    <a:lnTo>
                                      <a:pt x="3" y="1156"/>
                                    </a:lnTo>
                                    <a:lnTo>
                                      <a:pt x="0" y="1162"/>
                                    </a:lnTo>
                                    <a:lnTo>
                                      <a:pt x="0" y="1167"/>
                                    </a:lnTo>
                                    <a:lnTo>
                                      <a:pt x="0" y="1173"/>
                                    </a:lnTo>
                                    <a:lnTo>
                                      <a:pt x="0" y="1179"/>
                                    </a:lnTo>
                                    <a:lnTo>
                                      <a:pt x="0" y="1185"/>
                                    </a:lnTo>
                                    <a:lnTo>
                                      <a:pt x="3" y="1191"/>
                                    </a:lnTo>
                                    <a:lnTo>
                                      <a:pt x="6" y="1196"/>
                                    </a:lnTo>
                                    <a:lnTo>
                                      <a:pt x="8" y="1203"/>
                                    </a:lnTo>
                                    <a:lnTo>
                                      <a:pt x="11" y="1206"/>
                                    </a:lnTo>
                                    <a:lnTo>
                                      <a:pt x="15" y="1211"/>
                                    </a:lnTo>
                                    <a:lnTo>
                                      <a:pt x="18" y="1217"/>
                                    </a:lnTo>
                                    <a:lnTo>
                                      <a:pt x="24" y="1223"/>
                                    </a:lnTo>
                                    <a:lnTo>
                                      <a:pt x="29" y="1226"/>
                                    </a:lnTo>
                                    <a:lnTo>
                                      <a:pt x="35" y="1232"/>
                                    </a:lnTo>
                                    <a:lnTo>
                                      <a:pt x="42" y="1238"/>
                                    </a:lnTo>
                                    <a:lnTo>
                                      <a:pt x="47" y="1241"/>
                                    </a:lnTo>
                                    <a:lnTo>
                                      <a:pt x="56" y="1247"/>
                                    </a:lnTo>
                                    <a:lnTo>
                                      <a:pt x="62" y="1250"/>
                                    </a:lnTo>
                                    <a:lnTo>
                                      <a:pt x="71" y="1253"/>
                                    </a:lnTo>
                                    <a:lnTo>
                                      <a:pt x="80" y="1258"/>
                                    </a:lnTo>
                                    <a:lnTo>
                                      <a:pt x="88" y="1261"/>
                                    </a:lnTo>
                                    <a:lnTo>
                                      <a:pt x="98" y="1265"/>
                                    </a:lnTo>
                                    <a:lnTo>
                                      <a:pt x="106" y="1268"/>
                                    </a:lnTo>
                                    <a:lnTo>
                                      <a:pt x="115" y="1270"/>
                                    </a:lnTo>
                                    <a:lnTo>
                                      <a:pt x="127" y="1273"/>
                                    </a:lnTo>
                                    <a:lnTo>
                                      <a:pt x="136" y="1276"/>
                                    </a:lnTo>
                                    <a:lnTo>
                                      <a:pt x="148" y="1279"/>
                                    </a:lnTo>
                                    <a:lnTo>
                                      <a:pt x="160" y="1282"/>
                                    </a:lnTo>
                                    <a:lnTo>
                                      <a:pt x="168" y="1282"/>
                                    </a:lnTo>
                                    <a:lnTo>
                                      <a:pt x="180" y="1285"/>
                                    </a:lnTo>
                                    <a:lnTo>
                                      <a:pt x="192" y="1285"/>
                                    </a:lnTo>
                                    <a:lnTo>
                                      <a:pt x="204" y="1288"/>
                                    </a:lnTo>
                                    <a:lnTo>
                                      <a:pt x="216" y="1288"/>
                                    </a:lnTo>
                                    <a:lnTo>
                                      <a:pt x="231" y="1288"/>
                                    </a:lnTo>
                                    <a:lnTo>
                                      <a:pt x="242" y="1288"/>
                                    </a:lnTo>
                                    <a:lnTo>
                                      <a:pt x="242" y="1288"/>
                                    </a:lnTo>
                                    <a:close/>
                                    <a:moveTo>
                                      <a:pt x="452" y="1023"/>
                                    </a:moveTo>
                                    <a:lnTo>
                                      <a:pt x="463" y="1023"/>
                                    </a:lnTo>
                                    <a:lnTo>
                                      <a:pt x="476" y="1023"/>
                                    </a:lnTo>
                                    <a:lnTo>
                                      <a:pt x="487" y="1023"/>
                                    </a:lnTo>
                                    <a:lnTo>
                                      <a:pt x="500" y="1020"/>
                                    </a:lnTo>
                                    <a:lnTo>
                                      <a:pt x="511" y="1020"/>
                                    </a:lnTo>
                                    <a:lnTo>
                                      <a:pt x="523" y="1017"/>
                                    </a:lnTo>
                                    <a:lnTo>
                                      <a:pt x="532" y="1017"/>
                                    </a:lnTo>
                                    <a:lnTo>
                                      <a:pt x="543" y="1014"/>
                                    </a:lnTo>
                                    <a:lnTo>
                                      <a:pt x="556" y="1011"/>
                                    </a:lnTo>
                                    <a:lnTo>
                                      <a:pt x="564" y="1009"/>
                                    </a:lnTo>
                                    <a:lnTo>
                                      <a:pt x="577" y="1006"/>
                                    </a:lnTo>
                                    <a:lnTo>
                                      <a:pt x="585" y="1003"/>
                                    </a:lnTo>
                                    <a:lnTo>
                                      <a:pt x="594" y="999"/>
                                    </a:lnTo>
                                    <a:lnTo>
                                      <a:pt x="606" y="996"/>
                                    </a:lnTo>
                                    <a:lnTo>
                                      <a:pt x="612" y="994"/>
                                    </a:lnTo>
                                    <a:lnTo>
                                      <a:pt x="620" y="991"/>
                                    </a:lnTo>
                                    <a:lnTo>
                                      <a:pt x="630" y="985"/>
                                    </a:lnTo>
                                    <a:lnTo>
                                      <a:pt x="638" y="982"/>
                                    </a:lnTo>
                                    <a:lnTo>
                                      <a:pt x="644" y="976"/>
                                    </a:lnTo>
                                    <a:lnTo>
                                      <a:pt x="650" y="973"/>
                                    </a:lnTo>
                                    <a:lnTo>
                                      <a:pt x="656" y="967"/>
                                    </a:lnTo>
                                    <a:lnTo>
                                      <a:pt x="662" y="962"/>
                                    </a:lnTo>
                                    <a:lnTo>
                                      <a:pt x="668" y="958"/>
                                    </a:lnTo>
                                    <a:lnTo>
                                      <a:pt x="673" y="952"/>
                                    </a:lnTo>
                                    <a:lnTo>
                                      <a:pt x="676" y="947"/>
                                    </a:lnTo>
                                    <a:lnTo>
                                      <a:pt x="683" y="941"/>
                                    </a:lnTo>
                                    <a:lnTo>
                                      <a:pt x="686" y="938"/>
                                    </a:lnTo>
                                    <a:lnTo>
                                      <a:pt x="686" y="932"/>
                                    </a:lnTo>
                                    <a:lnTo>
                                      <a:pt x="689" y="926"/>
                                    </a:lnTo>
                                    <a:lnTo>
                                      <a:pt x="691" y="920"/>
                                    </a:lnTo>
                                    <a:lnTo>
                                      <a:pt x="691" y="914"/>
                                    </a:lnTo>
                                    <a:lnTo>
                                      <a:pt x="691" y="908"/>
                                    </a:lnTo>
                                    <a:lnTo>
                                      <a:pt x="691" y="902"/>
                                    </a:lnTo>
                                    <a:lnTo>
                                      <a:pt x="691" y="897"/>
                                    </a:lnTo>
                                    <a:lnTo>
                                      <a:pt x="689" y="890"/>
                                    </a:lnTo>
                                    <a:lnTo>
                                      <a:pt x="686" y="885"/>
                                    </a:lnTo>
                                    <a:lnTo>
                                      <a:pt x="686" y="879"/>
                                    </a:lnTo>
                                    <a:lnTo>
                                      <a:pt x="683" y="873"/>
                                    </a:lnTo>
                                    <a:lnTo>
                                      <a:pt x="676" y="867"/>
                                    </a:lnTo>
                                    <a:lnTo>
                                      <a:pt x="673" y="864"/>
                                    </a:lnTo>
                                    <a:lnTo>
                                      <a:pt x="668" y="858"/>
                                    </a:lnTo>
                                    <a:lnTo>
                                      <a:pt x="662" y="853"/>
                                    </a:lnTo>
                                    <a:lnTo>
                                      <a:pt x="656" y="846"/>
                                    </a:lnTo>
                                    <a:lnTo>
                                      <a:pt x="650" y="843"/>
                                    </a:lnTo>
                                    <a:lnTo>
                                      <a:pt x="644" y="838"/>
                                    </a:lnTo>
                                    <a:lnTo>
                                      <a:pt x="638" y="835"/>
                                    </a:lnTo>
                                    <a:lnTo>
                                      <a:pt x="630" y="828"/>
                                    </a:lnTo>
                                    <a:lnTo>
                                      <a:pt x="620" y="826"/>
                                    </a:lnTo>
                                    <a:lnTo>
                                      <a:pt x="612" y="823"/>
                                    </a:lnTo>
                                    <a:lnTo>
                                      <a:pt x="606" y="817"/>
                                    </a:lnTo>
                                    <a:lnTo>
                                      <a:pt x="594" y="814"/>
                                    </a:lnTo>
                                    <a:lnTo>
                                      <a:pt x="585" y="811"/>
                                    </a:lnTo>
                                    <a:lnTo>
                                      <a:pt x="577" y="809"/>
                                    </a:lnTo>
                                    <a:lnTo>
                                      <a:pt x="564" y="805"/>
                                    </a:lnTo>
                                    <a:lnTo>
                                      <a:pt x="556" y="802"/>
                                    </a:lnTo>
                                    <a:lnTo>
                                      <a:pt x="543" y="799"/>
                                    </a:lnTo>
                                    <a:lnTo>
                                      <a:pt x="532" y="799"/>
                                    </a:lnTo>
                                    <a:lnTo>
                                      <a:pt x="523" y="796"/>
                                    </a:lnTo>
                                    <a:lnTo>
                                      <a:pt x="511" y="796"/>
                                    </a:lnTo>
                                    <a:lnTo>
                                      <a:pt x="500" y="794"/>
                                    </a:lnTo>
                                    <a:lnTo>
                                      <a:pt x="487" y="794"/>
                                    </a:lnTo>
                                    <a:lnTo>
                                      <a:pt x="476" y="794"/>
                                    </a:lnTo>
                                    <a:lnTo>
                                      <a:pt x="463" y="791"/>
                                    </a:lnTo>
                                    <a:lnTo>
                                      <a:pt x="452" y="791"/>
                                    </a:lnTo>
                                    <a:lnTo>
                                      <a:pt x="437" y="791"/>
                                    </a:lnTo>
                                    <a:lnTo>
                                      <a:pt x="425" y="794"/>
                                    </a:lnTo>
                                    <a:lnTo>
                                      <a:pt x="414" y="794"/>
                                    </a:lnTo>
                                    <a:lnTo>
                                      <a:pt x="402" y="794"/>
                                    </a:lnTo>
                                    <a:lnTo>
                                      <a:pt x="390" y="796"/>
                                    </a:lnTo>
                                    <a:lnTo>
                                      <a:pt x="378" y="796"/>
                                    </a:lnTo>
                                    <a:lnTo>
                                      <a:pt x="369" y="799"/>
                                    </a:lnTo>
                                    <a:lnTo>
                                      <a:pt x="357" y="799"/>
                                    </a:lnTo>
                                    <a:lnTo>
                                      <a:pt x="346" y="802"/>
                                    </a:lnTo>
                                    <a:lnTo>
                                      <a:pt x="337" y="805"/>
                                    </a:lnTo>
                                    <a:lnTo>
                                      <a:pt x="325" y="809"/>
                                    </a:lnTo>
                                    <a:lnTo>
                                      <a:pt x="316" y="811"/>
                                    </a:lnTo>
                                    <a:lnTo>
                                      <a:pt x="308" y="814"/>
                                    </a:lnTo>
                                    <a:lnTo>
                                      <a:pt x="298" y="817"/>
                                    </a:lnTo>
                                    <a:lnTo>
                                      <a:pt x="290" y="823"/>
                                    </a:lnTo>
                                    <a:lnTo>
                                      <a:pt x="281" y="826"/>
                                    </a:lnTo>
                                    <a:lnTo>
                                      <a:pt x="272" y="828"/>
                                    </a:lnTo>
                                    <a:lnTo>
                                      <a:pt x="266" y="835"/>
                                    </a:lnTo>
                                    <a:lnTo>
                                      <a:pt x="257" y="838"/>
                                    </a:lnTo>
                                    <a:lnTo>
                                      <a:pt x="251" y="843"/>
                                    </a:lnTo>
                                    <a:lnTo>
                                      <a:pt x="245" y="846"/>
                                    </a:lnTo>
                                    <a:lnTo>
                                      <a:pt x="239" y="853"/>
                                    </a:lnTo>
                                    <a:lnTo>
                                      <a:pt x="234" y="858"/>
                                    </a:lnTo>
                                    <a:lnTo>
                                      <a:pt x="228" y="864"/>
                                    </a:lnTo>
                                    <a:lnTo>
                                      <a:pt x="224" y="867"/>
                                    </a:lnTo>
                                    <a:lnTo>
                                      <a:pt x="218" y="873"/>
                                    </a:lnTo>
                                    <a:lnTo>
                                      <a:pt x="216" y="879"/>
                                    </a:lnTo>
                                    <a:lnTo>
                                      <a:pt x="213" y="885"/>
                                    </a:lnTo>
                                    <a:lnTo>
                                      <a:pt x="213" y="890"/>
                                    </a:lnTo>
                                    <a:lnTo>
                                      <a:pt x="210" y="897"/>
                                    </a:lnTo>
                                    <a:lnTo>
                                      <a:pt x="210" y="902"/>
                                    </a:lnTo>
                                    <a:lnTo>
                                      <a:pt x="210" y="908"/>
                                    </a:lnTo>
                                    <a:lnTo>
                                      <a:pt x="210" y="914"/>
                                    </a:lnTo>
                                    <a:lnTo>
                                      <a:pt x="210" y="920"/>
                                    </a:lnTo>
                                    <a:lnTo>
                                      <a:pt x="213" y="926"/>
                                    </a:lnTo>
                                    <a:lnTo>
                                      <a:pt x="213" y="932"/>
                                    </a:lnTo>
                                    <a:lnTo>
                                      <a:pt x="216" y="938"/>
                                    </a:lnTo>
                                    <a:lnTo>
                                      <a:pt x="218" y="941"/>
                                    </a:lnTo>
                                    <a:lnTo>
                                      <a:pt x="224" y="947"/>
                                    </a:lnTo>
                                    <a:lnTo>
                                      <a:pt x="228" y="952"/>
                                    </a:lnTo>
                                    <a:lnTo>
                                      <a:pt x="234" y="958"/>
                                    </a:lnTo>
                                    <a:lnTo>
                                      <a:pt x="239" y="962"/>
                                    </a:lnTo>
                                    <a:lnTo>
                                      <a:pt x="245" y="967"/>
                                    </a:lnTo>
                                    <a:lnTo>
                                      <a:pt x="251" y="973"/>
                                    </a:lnTo>
                                    <a:lnTo>
                                      <a:pt x="257" y="976"/>
                                    </a:lnTo>
                                    <a:lnTo>
                                      <a:pt x="266" y="982"/>
                                    </a:lnTo>
                                    <a:lnTo>
                                      <a:pt x="272" y="985"/>
                                    </a:lnTo>
                                    <a:lnTo>
                                      <a:pt x="281" y="991"/>
                                    </a:lnTo>
                                    <a:lnTo>
                                      <a:pt x="290" y="994"/>
                                    </a:lnTo>
                                    <a:lnTo>
                                      <a:pt x="298" y="996"/>
                                    </a:lnTo>
                                    <a:lnTo>
                                      <a:pt x="308" y="999"/>
                                    </a:lnTo>
                                    <a:lnTo>
                                      <a:pt x="316" y="1003"/>
                                    </a:lnTo>
                                    <a:lnTo>
                                      <a:pt x="325" y="1006"/>
                                    </a:lnTo>
                                    <a:lnTo>
                                      <a:pt x="337" y="1009"/>
                                    </a:lnTo>
                                    <a:lnTo>
                                      <a:pt x="346" y="1011"/>
                                    </a:lnTo>
                                    <a:lnTo>
                                      <a:pt x="357" y="1014"/>
                                    </a:lnTo>
                                    <a:lnTo>
                                      <a:pt x="369" y="1017"/>
                                    </a:lnTo>
                                    <a:lnTo>
                                      <a:pt x="378" y="1017"/>
                                    </a:lnTo>
                                    <a:lnTo>
                                      <a:pt x="390" y="1020"/>
                                    </a:lnTo>
                                    <a:lnTo>
                                      <a:pt x="402" y="1020"/>
                                    </a:lnTo>
                                    <a:lnTo>
                                      <a:pt x="414" y="1023"/>
                                    </a:lnTo>
                                    <a:lnTo>
                                      <a:pt x="425" y="1023"/>
                                    </a:lnTo>
                                    <a:lnTo>
                                      <a:pt x="437" y="1023"/>
                                    </a:lnTo>
                                    <a:lnTo>
                                      <a:pt x="452" y="1023"/>
                                    </a:lnTo>
                                    <a:lnTo>
                                      <a:pt x="452" y="1023"/>
                                    </a:lnTo>
                                    <a:close/>
                                    <a:moveTo>
                                      <a:pt x="242" y="232"/>
                                    </a:moveTo>
                                    <a:lnTo>
                                      <a:pt x="255" y="232"/>
                                    </a:lnTo>
                                    <a:lnTo>
                                      <a:pt x="266" y="230"/>
                                    </a:lnTo>
                                    <a:lnTo>
                                      <a:pt x="277" y="230"/>
                                    </a:lnTo>
                                    <a:lnTo>
                                      <a:pt x="290" y="230"/>
                                    </a:lnTo>
                                    <a:lnTo>
                                      <a:pt x="301" y="227"/>
                                    </a:lnTo>
                                    <a:lnTo>
                                      <a:pt x="313" y="227"/>
                                    </a:lnTo>
                                    <a:lnTo>
                                      <a:pt x="325" y="224"/>
                                    </a:lnTo>
                                    <a:lnTo>
                                      <a:pt x="334" y="224"/>
                                    </a:lnTo>
                                    <a:lnTo>
                                      <a:pt x="346" y="220"/>
                                    </a:lnTo>
                                    <a:lnTo>
                                      <a:pt x="357" y="217"/>
                                    </a:lnTo>
                                    <a:lnTo>
                                      <a:pt x="367" y="215"/>
                                    </a:lnTo>
                                    <a:lnTo>
                                      <a:pt x="375" y="212"/>
                                    </a:lnTo>
                                    <a:lnTo>
                                      <a:pt x="384" y="209"/>
                                    </a:lnTo>
                                    <a:lnTo>
                                      <a:pt x="396" y="206"/>
                                    </a:lnTo>
                                    <a:lnTo>
                                      <a:pt x="405" y="201"/>
                                    </a:lnTo>
                                    <a:lnTo>
                                      <a:pt x="410" y="197"/>
                                    </a:lnTo>
                                    <a:lnTo>
                                      <a:pt x="420" y="194"/>
                                    </a:lnTo>
                                    <a:lnTo>
                                      <a:pt x="428" y="188"/>
                                    </a:lnTo>
                                    <a:lnTo>
                                      <a:pt x="434" y="185"/>
                                    </a:lnTo>
                                    <a:lnTo>
                                      <a:pt x="441" y="180"/>
                                    </a:lnTo>
                                    <a:lnTo>
                                      <a:pt x="446" y="176"/>
                                    </a:lnTo>
                                    <a:lnTo>
                                      <a:pt x="455" y="170"/>
                                    </a:lnTo>
                                    <a:lnTo>
                                      <a:pt x="458" y="165"/>
                                    </a:lnTo>
                                    <a:lnTo>
                                      <a:pt x="463" y="162"/>
                                    </a:lnTo>
                                    <a:lnTo>
                                      <a:pt x="467" y="155"/>
                                    </a:lnTo>
                                    <a:lnTo>
                                      <a:pt x="473" y="150"/>
                                    </a:lnTo>
                                    <a:lnTo>
                                      <a:pt x="476" y="144"/>
                                    </a:lnTo>
                                    <a:lnTo>
                                      <a:pt x="479" y="139"/>
                                    </a:lnTo>
                                    <a:lnTo>
                                      <a:pt x="479" y="132"/>
                                    </a:lnTo>
                                    <a:lnTo>
                                      <a:pt x="482" y="126"/>
                                    </a:lnTo>
                                    <a:lnTo>
                                      <a:pt x="482" y="121"/>
                                    </a:lnTo>
                                    <a:lnTo>
                                      <a:pt x="482" y="115"/>
                                    </a:lnTo>
                                    <a:lnTo>
                                      <a:pt x="482" y="109"/>
                                    </a:lnTo>
                                    <a:lnTo>
                                      <a:pt x="482" y="103"/>
                                    </a:lnTo>
                                    <a:lnTo>
                                      <a:pt x="479" y="97"/>
                                    </a:lnTo>
                                    <a:lnTo>
                                      <a:pt x="479" y="91"/>
                                    </a:lnTo>
                                    <a:lnTo>
                                      <a:pt x="476" y="88"/>
                                    </a:lnTo>
                                    <a:lnTo>
                                      <a:pt x="473" y="82"/>
                                    </a:lnTo>
                                    <a:lnTo>
                                      <a:pt x="467" y="77"/>
                                    </a:lnTo>
                                    <a:lnTo>
                                      <a:pt x="463" y="71"/>
                                    </a:lnTo>
                                    <a:lnTo>
                                      <a:pt x="458" y="64"/>
                                    </a:lnTo>
                                    <a:lnTo>
                                      <a:pt x="455" y="62"/>
                                    </a:lnTo>
                                    <a:lnTo>
                                      <a:pt x="446" y="56"/>
                                    </a:lnTo>
                                    <a:lnTo>
                                      <a:pt x="441" y="50"/>
                                    </a:lnTo>
                                    <a:lnTo>
                                      <a:pt x="434" y="47"/>
                                    </a:lnTo>
                                    <a:lnTo>
                                      <a:pt x="428" y="41"/>
                                    </a:lnTo>
                                    <a:lnTo>
                                      <a:pt x="420" y="38"/>
                                    </a:lnTo>
                                    <a:lnTo>
                                      <a:pt x="410" y="35"/>
                                    </a:lnTo>
                                    <a:lnTo>
                                      <a:pt x="405" y="30"/>
                                    </a:lnTo>
                                    <a:lnTo>
                                      <a:pt x="396" y="26"/>
                                    </a:lnTo>
                                    <a:lnTo>
                                      <a:pt x="384" y="23"/>
                                    </a:lnTo>
                                    <a:lnTo>
                                      <a:pt x="375" y="20"/>
                                    </a:lnTo>
                                    <a:lnTo>
                                      <a:pt x="367" y="17"/>
                                    </a:lnTo>
                                    <a:lnTo>
                                      <a:pt x="357" y="15"/>
                                    </a:lnTo>
                                    <a:lnTo>
                                      <a:pt x="346" y="12"/>
                                    </a:lnTo>
                                    <a:lnTo>
                                      <a:pt x="334" y="9"/>
                                    </a:lnTo>
                                    <a:lnTo>
                                      <a:pt x="325" y="6"/>
                                    </a:lnTo>
                                    <a:lnTo>
                                      <a:pt x="313" y="6"/>
                                    </a:lnTo>
                                    <a:lnTo>
                                      <a:pt x="301" y="2"/>
                                    </a:lnTo>
                                    <a:lnTo>
                                      <a:pt x="290" y="2"/>
                                    </a:lnTo>
                                    <a:lnTo>
                                      <a:pt x="277" y="0"/>
                                    </a:lnTo>
                                    <a:lnTo>
                                      <a:pt x="266" y="0"/>
                                    </a:lnTo>
                                    <a:lnTo>
                                      <a:pt x="255" y="0"/>
                                    </a:lnTo>
                                    <a:lnTo>
                                      <a:pt x="242" y="0"/>
                                    </a:lnTo>
                                    <a:lnTo>
                                      <a:pt x="231" y="0"/>
                                    </a:lnTo>
                                    <a:lnTo>
                                      <a:pt x="216" y="0"/>
                                    </a:lnTo>
                                    <a:lnTo>
                                      <a:pt x="204" y="0"/>
                                    </a:lnTo>
                                    <a:lnTo>
                                      <a:pt x="192" y="2"/>
                                    </a:lnTo>
                                    <a:lnTo>
                                      <a:pt x="180" y="2"/>
                                    </a:lnTo>
                                    <a:lnTo>
                                      <a:pt x="168" y="6"/>
                                    </a:lnTo>
                                    <a:lnTo>
                                      <a:pt x="160" y="6"/>
                                    </a:lnTo>
                                    <a:lnTo>
                                      <a:pt x="148" y="9"/>
                                    </a:lnTo>
                                    <a:lnTo>
                                      <a:pt x="136" y="12"/>
                                    </a:lnTo>
                                    <a:lnTo>
                                      <a:pt x="127" y="15"/>
                                    </a:lnTo>
                                    <a:lnTo>
                                      <a:pt x="115" y="17"/>
                                    </a:lnTo>
                                    <a:lnTo>
                                      <a:pt x="106" y="20"/>
                                    </a:lnTo>
                                    <a:lnTo>
                                      <a:pt x="98" y="23"/>
                                    </a:lnTo>
                                    <a:lnTo>
                                      <a:pt x="88" y="26"/>
                                    </a:lnTo>
                                    <a:lnTo>
                                      <a:pt x="80" y="30"/>
                                    </a:lnTo>
                                    <a:lnTo>
                                      <a:pt x="71" y="35"/>
                                    </a:lnTo>
                                    <a:lnTo>
                                      <a:pt x="62" y="38"/>
                                    </a:lnTo>
                                    <a:lnTo>
                                      <a:pt x="56" y="41"/>
                                    </a:lnTo>
                                    <a:lnTo>
                                      <a:pt x="47" y="47"/>
                                    </a:lnTo>
                                    <a:lnTo>
                                      <a:pt x="42" y="50"/>
                                    </a:lnTo>
                                    <a:lnTo>
                                      <a:pt x="35" y="56"/>
                                    </a:lnTo>
                                    <a:lnTo>
                                      <a:pt x="29" y="62"/>
                                    </a:lnTo>
                                    <a:lnTo>
                                      <a:pt x="24" y="64"/>
                                    </a:lnTo>
                                    <a:lnTo>
                                      <a:pt x="18" y="71"/>
                                    </a:lnTo>
                                    <a:lnTo>
                                      <a:pt x="15" y="77"/>
                                    </a:lnTo>
                                    <a:lnTo>
                                      <a:pt x="11" y="82"/>
                                    </a:lnTo>
                                    <a:lnTo>
                                      <a:pt x="8" y="88"/>
                                    </a:lnTo>
                                    <a:lnTo>
                                      <a:pt x="6" y="91"/>
                                    </a:lnTo>
                                    <a:lnTo>
                                      <a:pt x="3" y="97"/>
                                    </a:lnTo>
                                    <a:lnTo>
                                      <a:pt x="0" y="103"/>
                                    </a:lnTo>
                                    <a:lnTo>
                                      <a:pt x="0" y="109"/>
                                    </a:lnTo>
                                    <a:lnTo>
                                      <a:pt x="0" y="115"/>
                                    </a:lnTo>
                                    <a:lnTo>
                                      <a:pt x="0" y="121"/>
                                    </a:lnTo>
                                    <a:lnTo>
                                      <a:pt x="0" y="126"/>
                                    </a:lnTo>
                                    <a:lnTo>
                                      <a:pt x="3" y="132"/>
                                    </a:lnTo>
                                    <a:lnTo>
                                      <a:pt x="6" y="139"/>
                                    </a:lnTo>
                                    <a:lnTo>
                                      <a:pt x="8" y="144"/>
                                    </a:lnTo>
                                    <a:lnTo>
                                      <a:pt x="11" y="150"/>
                                    </a:lnTo>
                                    <a:lnTo>
                                      <a:pt x="15" y="155"/>
                                    </a:lnTo>
                                    <a:lnTo>
                                      <a:pt x="18" y="162"/>
                                    </a:lnTo>
                                    <a:lnTo>
                                      <a:pt x="24" y="165"/>
                                    </a:lnTo>
                                    <a:lnTo>
                                      <a:pt x="29" y="170"/>
                                    </a:lnTo>
                                    <a:lnTo>
                                      <a:pt x="35" y="176"/>
                                    </a:lnTo>
                                    <a:lnTo>
                                      <a:pt x="42" y="180"/>
                                    </a:lnTo>
                                    <a:lnTo>
                                      <a:pt x="47" y="185"/>
                                    </a:lnTo>
                                    <a:lnTo>
                                      <a:pt x="56" y="188"/>
                                    </a:lnTo>
                                    <a:lnTo>
                                      <a:pt x="62" y="194"/>
                                    </a:lnTo>
                                    <a:lnTo>
                                      <a:pt x="71" y="197"/>
                                    </a:lnTo>
                                    <a:lnTo>
                                      <a:pt x="80" y="201"/>
                                    </a:lnTo>
                                    <a:lnTo>
                                      <a:pt x="88" y="206"/>
                                    </a:lnTo>
                                    <a:lnTo>
                                      <a:pt x="98" y="209"/>
                                    </a:lnTo>
                                    <a:lnTo>
                                      <a:pt x="106" y="212"/>
                                    </a:lnTo>
                                    <a:lnTo>
                                      <a:pt x="115" y="215"/>
                                    </a:lnTo>
                                    <a:lnTo>
                                      <a:pt x="127" y="217"/>
                                    </a:lnTo>
                                    <a:lnTo>
                                      <a:pt x="136" y="220"/>
                                    </a:lnTo>
                                    <a:lnTo>
                                      <a:pt x="148" y="224"/>
                                    </a:lnTo>
                                    <a:lnTo>
                                      <a:pt x="160" y="224"/>
                                    </a:lnTo>
                                    <a:lnTo>
                                      <a:pt x="168" y="227"/>
                                    </a:lnTo>
                                    <a:lnTo>
                                      <a:pt x="180" y="227"/>
                                    </a:lnTo>
                                    <a:lnTo>
                                      <a:pt x="192" y="230"/>
                                    </a:lnTo>
                                    <a:lnTo>
                                      <a:pt x="204" y="230"/>
                                    </a:lnTo>
                                    <a:lnTo>
                                      <a:pt x="216" y="230"/>
                                    </a:lnTo>
                                    <a:lnTo>
                                      <a:pt x="231" y="232"/>
                                    </a:lnTo>
                                    <a:lnTo>
                                      <a:pt x="242" y="232"/>
                                    </a:lnTo>
                                    <a:lnTo>
                                      <a:pt x="242" y="232"/>
                                    </a:lnTo>
                                    <a:close/>
                                    <a:moveTo>
                                      <a:pt x="452" y="494"/>
                                    </a:moveTo>
                                    <a:lnTo>
                                      <a:pt x="463" y="494"/>
                                    </a:lnTo>
                                    <a:lnTo>
                                      <a:pt x="476" y="494"/>
                                    </a:lnTo>
                                    <a:lnTo>
                                      <a:pt x="487" y="494"/>
                                    </a:lnTo>
                                    <a:lnTo>
                                      <a:pt x="500" y="494"/>
                                    </a:lnTo>
                                    <a:lnTo>
                                      <a:pt x="511" y="491"/>
                                    </a:lnTo>
                                    <a:lnTo>
                                      <a:pt x="523" y="491"/>
                                    </a:lnTo>
                                    <a:lnTo>
                                      <a:pt x="532" y="489"/>
                                    </a:lnTo>
                                    <a:lnTo>
                                      <a:pt x="543" y="486"/>
                                    </a:lnTo>
                                    <a:lnTo>
                                      <a:pt x="556" y="486"/>
                                    </a:lnTo>
                                    <a:lnTo>
                                      <a:pt x="564" y="483"/>
                                    </a:lnTo>
                                    <a:lnTo>
                                      <a:pt x="577" y="479"/>
                                    </a:lnTo>
                                    <a:lnTo>
                                      <a:pt x="585" y="476"/>
                                    </a:lnTo>
                                    <a:lnTo>
                                      <a:pt x="594" y="474"/>
                                    </a:lnTo>
                                    <a:lnTo>
                                      <a:pt x="606" y="468"/>
                                    </a:lnTo>
                                    <a:lnTo>
                                      <a:pt x="612" y="465"/>
                                    </a:lnTo>
                                    <a:lnTo>
                                      <a:pt x="620" y="462"/>
                                    </a:lnTo>
                                    <a:lnTo>
                                      <a:pt x="630" y="459"/>
                                    </a:lnTo>
                                    <a:lnTo>
                                      <a:pt x="638" y="453"/>
                                    </a:lnTo>
                                    <a:lnTo>
                                      <a:pt x="644" y="450"/>
                                    </a:lnTo>
                                    <a:lnTo>
                                      <a:pt x="650" y="445"/>
                                    </a:lnTo>
                                    <a:lnTo>
                                      <a:pt x="656" y="442"/>
                                    </a:lnTo>
                                    <a:lnTo>
                                      <a:pt x="662" y="435"/>
                                    </a:lnTo>
                                    <a:lnTo>
                                      <a:pt x="668" y="430"/>
                                    </a:lnTo>
                                    <a:lnTo>
                                      <a:pt x="673" y="424"/>
                                    </a:lnTo>
                                    <a:lnTo>
                                      <a:pt x="676" y="421"/>
                                    </a:lnTo>
                                    <a:lnTo>
                                      <a:pt x="683" y="414"/>
                                    </a:lnTo>
                                    <a:lnTo>
                                      <a:pt x="686" y="409"/>
                                    </a:lnTo>
                                    <a:lnTo>
                                      <a:pt x="686" y="403"/>
                                    </a:lnTo>
                                    <a:lnTo>
                                      <a:pt x="689" y="398"/>
                                    </a:lnTo>
                                    <a:lnTo>
                                      <a:pt x="691" y="391"/>
                                    </a:lnTo>
                                    <a:lnTo>
                                      <a:pt x="691" y="385"/>
                                    </a:lnTo>
                                    <a:lnTo>
                                      <a:pt x="691" y="380"/>
                                    </a:lnTo>
                                    <a:lnTo>
                                      <a:pt x="691" y="374"/>
                                    </a:lnTo>
                                    <a:lnTo>
                                      <a:pt x="691" y="368"/>
                                    </a:lnTo>
                                    <a:lnTo>
                                      <a:pt x="689" y="362"/>
                                    </a:lnTo>
                                    <a:lnTo>
                                      <a:pt x="686" y="356"/>
                                    </a:lnTo>
                                    <a:lnTo>
                                      <a:pt x="686" y="350"/>
                                    </a:lnTo>
                                    <a:lnTo>
                                      <a:pt x="683" y="344"/>
                                    </a:lnTo>
                                    <a:lnTo>
                                      <a:pt x="676" y="341"/>
                                    </a:lnTo>
                                    <a:lnTo>
                                      <a:pt x="673" y="336"/>
                                    </a:lnTo>
                                    <a:lnTo>
                                      <a:pt x="668" y="329"/>
                                    </a:lnTo>
                                    <a:lnTo>
                                      <a:pt x="662" y="323"/>
                                    </a:lnTo>
                                    <a:lnTo>
                                      <a:pt x="656" y="321"/>
                                    </a:lnTo>
                                    <a:lnTo>
                                      <a:pt x="650" y="315"/>
                                    </a:lnTo>
                                    <a:lnTo>
                                      <a:pt x="644" y="312"/>
                                    </a:lnTo>
                                    <a:lnTo>
                                      <a:pt x="638" y="306"/>
                                    </a:lnTo>
                                    <a:lnTo>
                                      <a:pt x="630" y="303"/>
                                    </a:lnTo>
                                    <a:lnTo>
                                      <a:pt x="620" y="297"/>
                                    </a:lnTo>
                                    <a:lnTo>
                                      <a:pt x="612" y="294"/>
                                    </a:lnTo>
                                    <a:lnTo>
                                      <a:pt x="606" y="292"/>
                                    </a:lnTo>
                                    <a:lnTo>
                                      <a:pt x="594" y="289"/>
                                    </a:lnTo>
                                    <a:lnTo>
                                      <a:pt x="585" y="282"/>
                                    </a:lnTo>
                                    <a:lnTo>
                                      <a:pt x="577" y="279"/>
                                    </a:lnTo>
                                    <a:lnTo>
                                      <a:pt x="564" y="279"/>
                                    </a:lnTo>
                                    <a:lnTo>
                                      <a:pt x="556" y="277"/>
                                    </a:lnTo>
                                    <a:lnTo>
                                      <a:pt x="543" y="274"/>
                                    </a:lnTo>
                                    <a:lnTo>
                                      <a:pt x="532" y="271"/>
                                    </a:lnTo>
                                    <a:lnTo>
                                      <a:pt x="523" y="271"/>
                                    </a:lnTo>
                                    <a:lnTo>
                                      <a:pt x="511" y="268"/>
                                    </a:lnTo>
                                    <a:lnTo>
                                      <a:pt x="500" y="268"/>
                                    </a:lnTo>
                                    <a:lnTo>
                                      <a:pt x="487" y="264"/>
                                    </a:lnTo>
                                    <a:lnTo>
                                      <a:pt x="476" y="264"/>
                                    </a:lnTo>
                                    <a:lnTo>
                                      <a:pt x="463" y="264"/>
                                    </a:lnTo>
                                    <a:lnTo>
                                      <a:pt x="452" y="264"/>
                                    </a:lnTo>
                                    <a:lnTo>
                                      <a:pt x="437" y="264"/>
                                    </a:lnTo>
                                    <a:lnTo>
                                      <a:pt x="425" y="264"/>
                                    </a:lnTo>
                                    <a:lnTo>
                                      <a:pt x="414" y="264"/>
                                    </a:lnTo>
                                    <a:lnTo>
                                      <a:pt x="402" y="268"/>
                                    </a:lnTo>
                                    <a:lnTo>
                                      <a:pt x="390" y="268"/>
                                    </a:lnTo>
                                    <a:lnTo>
                                      <a:pt x="378" y="271"/>
                                    </a:lnTo>
                                    <a:lnTo>
                                      <a:pt x="369" y="271"/>
                                    </a:lnTo>
                                    <a:lnTo>
                                      <a:pt x="357" y="274"/>
                                    </a:lnTo>
                                    <a:lnTo>
                                      <a:pt x="346" y="277"/>
                                    </a:lnTo>
                                    <a:lnTo>
                                      <a:pt x="337" y="279"/>
                                    </a:lnTo>
                                    <a:lnTo>
                                      <a:pt x="325" y="279"/>
                                    </a:lnTo>
                                    <a:lnTo>
                                      <a:pt x="316" y="282"/>
                                    </a:lnTo>
                                    <a:lnTo>
                                      <a:pt x="308" y="289"/>
                                    </a:lnTo>
                                    <a:lnTo>
                                      <a:pt x="298" y="292"/>
                                    </a:lnTo>
                                    <a:lnTo>
                                      <a:pt x="290" y="294"/>
                                    </a:lnTo>
                                    <a:lnTo>
                                      <a:pt x="281" y="297"/>
                                    </a:lnTo>
                                    <a:lnTo>
                                      <a:pt x="272" y="303"/>
                                    </a:lnTo>
                                    <a:lnTo>
                                      <a:pt x="266" y="306"/>
                                    </a:lnTo>
                                    <a:lnTo>
                                      <a:pt x="257" y="312"/>
                                    </a:lnTo>
                                    <a:lnTo>
                                      <a:pt x="251" y="315"/>
                                    </a:lnTo>
                                    <a:lnTo>
                                      <a:pt x="245" y="321"/>
                                    </a:lnTo>
                                    <a:lnTo>
                                      <a:pt x="239" y="323"/>
                                    </a:lnTo>
                                    <a:lnTo>
                                      <a:pt x="234" y="329"/>
                                    </a:lnTo>
                                    <a:lnTo>
                                      <a:pt x="228" y="336"/>
                                    </a:lnTo>
                                    <a:lnTo>
                                      <a:pt x="224" y="341"/>
                                    </a:lnTo>
                                    <a:lnTo>
                                      <a:pt x="218" y="344"/>
                                    </a:lnTo>
                                    <a:lnTo>
                                      <a:pt x="216" y="350"/>
                                    </a:lnTo>
                                    <a:lnTo>
                                      <a:pt x="213" y="356"/>
                                    </a:lnTo>
                                    <a:lnTo>
                                      <a:pt x="213" y="362"/>
                                    </a:lnTo>
                                    <a:lnTo>
                                      <a:pt x="210" y="368"/>
                                    </a:lnTo>
                                    <a:lnTo>
                                      <a:pt x="210" y="374"/>
                                    </a:lnTo>
                                    <a:lnTo>
                                      <a:pt x="210" y="380"/>
                                    </a:lnTo>
                                    <a:lnTo>
                                      <a:pt x="210" y="385"/>
                                    </a:lnTo>
                                    <a:lnTo>
                                      <a:pt x="210" y="391"/>
                                    </a:lnTo>
                                    <a:lnTo>
                                      <a:pt x="213" y="398"/>
                                    </a:lnTo>
                                    <a:lnTo>
                                      <a:pt x="213" y="403"/>
                                    </a:lnTo>
                                    <a:lnTo>
                                      <a:pt x="216" y="409"/>
                                    </a:lnTo>
                                    <a:lnTo>
                                      <a:pt x="218" y="414"/>
                                    </a:lnTo>
                                    <a:lnTo>
                                      <a:pt x="224" y="421"/>
                                    </a:lnTo>
                                    <a:lnTo>
                                      <a:pt x="228" y="424"/>
                                    </a:lnTo>
                                    <a:lnTo>
                                      <a:pt x="234" y="430"/>
                                    </a:lnTo>
                                    <a:lnTo>
                                      <a:pt x="239" y="435"/>
                                    </a:lnTo>
                                    <a:lnTo>
                                      <a:pt x="245" y="442"/>
                                    </a:lnTo>
                                    <a:lnTo>
                                      <a:pt x="251" y="445"/>
                                    </a:lnTo>
                                    <a:lnTo>
                                      <a:pt x="257" y="450"/>
                                    </a:lnTo>
                                    <a:lnTo>
                                      <a:pt x="266" y="453"/>
                                    </a:lnTo>
                                    <a:lnTo>
                                      <a:pt x="272" y="459"/>
                                    </a:lnTo>
                                    <a:lnTo>
                                      <a:pt x="281" y="462"/>
                                    </a:lnTo>
                                    <a:lnTo>
                                      <a:pt x="290" y="465"/>
                                    </a:lnTo>
                                    <a:lnTo>
                                      <a:pt x="298" y="468"/>
                                    </a:lnTo>
                                    <a:lnTo>
                                      <a:pt x="308" y="474"/>
                                    </a:lnTo>
                                    <a:lnTo>
                                      <a:pt x="316" y="476"/>
                                    </a:lnTo>
                                    <a:lnTo>
                                      <a:pt x="325" y="479"/>
                                    </a:lnTo>
                                    <a:lnTo>
                                      <a:pt x="337" y="483"/>
                                    </a:lnTo>
                                    <a:lnTo>
                                      <a:pt x="346" y="486"/>
                                    </a:lnTo>
                                    <a:lnTo>
                                      <a:pt x="357" y="486"/>
                                    </a:lnTo>
                                    <a:lnTo>
                                      <a:pt x="369" y="489"/>
                                    </a:lnTo>
                                    <a:lnTo>
                                      <a:pt x="378" y="491"/>
                                    </a:lnTo>
                                    <a:lnTo>
                                      <a:pt x="390" y="491"/>
                                    </a:lnTo>
                                    <a:lnTo>
                                      <a:pt x="402" y="494"/>
                                    </a:lnTo>
                                    <a:lnTo>
                                      <a:pt x="414" y="494"/>
                                    </a:lnTo>
                                    <a:lnTo>
                                      <a:pt x="425" y="494"/>
                                    </a:lnTo>
                                    <a:lnTo>
                                      <a:pt x="437" y="494"/>
                                    </a:lnTo>
                                    <a:lnTo>
                                      <a:pt x="452" y="494"/>
                                    </a:lnTo>
                                    <a:lnTo>
                                      <a:pt x="452" y="494"/>
                                    </a:lnTo>
                                    <a:close/>
                                    <a:moveTo>
                                      <a:pt x="659" y="758"/>
                                    </a:moveTo>
                                    <a:lnTo>
                                      <a:pt x="673" y="758"/>
                                    </a:lnTo>
                                    <a:lnTo>
                                      <a:pt x="686" y="758"/>
                                    </a:lnTo>
                                    <a:lnTo>
                                      <a:pt x="697" y="758"/>
                                    </a:lnTo>
                                    <a:lnTo>
                                      <a:pt x="709" y="755"/>
                                    </a:lnTo>
                                    <a:lnTo>
                                      <a:pt x="721" y="755"/>
                                    </a:lnTo>
                                    <a:lnTo>
                                      <a:pt x="733" y="752"/>
                                    </a:lnTo>
                                    <a:lnTo>
                                      <a:pt x="742" y="752"/>
                                    </a:lnTo>
                                    <a:lnTo>
                                      <a:pt x="753" y="750"/>
                                    </a:lnTo>
                                    <a:lnTo>
                                      <a:pt x="766" y="747"/>
                                    </a:lnTo>
                                    <a:lnTo>
                                      <a:pt x="774" y="744"/>
                                    </a:lnTo>
                                    <a:lnTo>
                                      <a:pt x="786" y="740"/>
                                    </a:lnTo>
                                    <a:lnTo>
                                      <a:pt x="795" y="737"/>
                                    </a:lnTo>
                                    <a:lnTo>
                                      <a:pt x="803" y="734"/>
                                    </a:lnTo>
                                    <a:lnTo>
                                      <a:pt x="813" y="732"/>
                                    </a:lnTo>
                                    <a:lnTo>
                                      <a:pt x="822" y="729"/>
                                    </a:lnTo>
                                    <a:lnTo>
                                      <a:pt x="830" y="726"/>
                                    </a:lnTo>
                                    <a:lnTo>
                                      <a:pt x="840" y="719"/>
                                    </a:lnTo>
                                    <a:lnTo>
                                      <a:pt x="845" y="717"/>
                                    </a:lnTo>
                                    <a:lnTo>
                                      <a:pt x="854" y="711"/>
                                    </a:lnTo>
                                    <a:lnTo>
                                      <a:pt x="860" y="708"/>
                                    </a:lnTo>
                                    <a:lnTo>
                                      <a:pt x="866" y="703"/>
                                    </a:lnTo>
                                    <a:lnTo>
                                      <a:pt x="872" y="700"/>
                                    </a:lnTo>
                                    <a:lnTo>
                                      <a:pt x="878" y="693"/>
                                    </a:lnTo>
                                    <a:lnTo>
                                      <a:pt x="883" y="688"/>
                                    </a:lnTo>
                                    <a:lnTo>
                                      <a:pt x="886" y="682"/>
                                    </a:lnTo>
                                    <a:lnTo>
                                      <a:pt x="889" y="679"/>
                                    </a:lnTo>
                                    <a:lnTo>
                                      <a:pt x="893" y="673"/>
                                    </a:lnTo>
                                    <a:lnTo>
                                      <a:pt x="896" y="667"/>
                                    </a:lnTo>
                                    <a:lnTo>
                                      <a:pt x="898" y="662"/>
                                    </a:lnTo>
                                    <a:lnTo>
                                      <a:pt x="901" y="657"/>
                                    </a:lnTo>
                                    <a:lnTo>
                                      <a:pt x="901" y="650"/>
                                    </a:lnTo>
                                    <a:lnTo>
                                      <a:pt x="901" y="644"/>
                                    </a:lnTo>
                                    <a:lnTo>
                                      <a:pt x="901" y="639"/>
                                    </a:lnTo>
                                    <a:lnTo>
                                      <a:pt x="901" y="632"/>
                                    </a:lnTo>
                                    <a:lnTo>
                                      <a:pt x="898" y="627"/>
                                    </a:lnTo>
                                    <a:lnTo>
                                      <a:pt x="896" y="621"/>
                                    </a:lnTo>
                                    <a:lnTo>
                                      <a:pt x="893" y="615"/>
                                    </a:lnTo>
                                    <a:lnTo>
                                      <a:pt x="889" y="609"/>
                                    </a:lnTo>
                                    <a:lnTo>
                                      <a:pt x="886" y="603"/>
                                    </a:lnTo>
                                    <a:lnTo>
                                      <a:pt x="883" y="600"/>
                                    </a:lnTo>
                                    <a:lnTo>
                                      <a:pt x="878" y="595"/>
                                    </a:lnTo>
                                    <a:lnTo>
                                      <a:pt x="872" y="588"/>
                                    </a:lnTo>
                                    <a:lnTo>
                                      <a:pt x="866" y="582"/>
                                    </a:lnTo>
                                    <a:lnTo>
                                      <a:pt x="860" y="580"/>
                                    </a:lnTo>
                                    <a:lnTo>
                                      <a:pt x="854" y="574"/>
                                    </a:lnTo>
                                    <a:lnTo>
                                      <a:pt x="845" y="571"/>
                                    </a:lnTo>
                                    <a:lnTo>
                                      <a:pt x="840" y="565"/>
                                    </a:lnTo>
                                    <a:lnTo>
                                      <a:pt x="830" y="562"/>
                                    </a:lnTo>
                                    <a:lnTo>
                                      <a:pt x="822" y="559"/>
                                    </a:lnTo>
                                    <a:lnTo>
                                      <a:pt x="813" y="556"/>
                                    </a:lnTo>
                                    <a:lnTo>
                                      <a:pt x="803" y="551"/>
                                    </a:lnTo>
                                    <a:lnTo>
                                      <a:pt x="795" y="548"/>
                                    </a:lnTo>
                                    <a:lnTo>
                                      <a:pt x="786" y="544"/>
                                    </a:lnTo>
                                    <a:lnTo>
                                      <a:pt x="774" y="541"/>
                                    </a:lnTo>
                                    <a:lnTo>
                                      <a:pt x="766" y="538"/>
                                    </a:lnTo>
                                    <a:lnTo>
                                      <a:pt x="753" y="538"/>
                                    </a:lnTo>
                                    <a:lnTo>
                                      <a:pt x="742" y="536"/>
                                    </a:lnTo>
                                    <a:lnTo>
                                      <a:pt x="733" y="533"/>
                                    </a:lnTo>
                                    <a:lnTo>
                                      <a:pt x="721" y="533"/>
                                    </a:lnTo>
                                    <a:lnTo>
                                      <a:pt x="709" y="530"/>
                                    </a:lnTo>
                                    <a:lnTo>
                                      <a:pt x="697" y="530"/>
                                    </a:lnTo>
                                    <a:lnTo>
                                      <a:pt x="686" y="530"/>
                                    </a:lnTo>
                                    <a:lnTo>
                                      <a:pt x="673" y="530"/>
                                    </a:lnTo>
                                    <a:lnTo>
                                      <a:pt x="659" y="530"/>
                                    </a:lnTo>
                                    <a:lnTo>
                                      <a:pt x="647" y="530"/>
                                    </a:lnTo>
                                    <a:lnTo>
                                      <a:pt x="635" y="530"/>
                                    </a:lnTo>
                                    <a:lnTo>
                                      <a:pt x="623" y="530"/>
                                    </a:lnTo>
                                    <a:lnTo>
                                      <a:pt x="612" y="530"/>
                                    </a:lnTo>
                                    <a:lnTo>
                                      <a:pt x="600" y="533"/>
                                    </a:lnTo>
                                    <a:lnTo>
                                      <a:pt x="588" y="533"/>
                                    </a:lnTo>
                                    <a:lnTo>
                                      <a:pt x="577" y="536"/>
                                    </a:lnTo>
                                    <a:lnTo>
                                      <a:pt x="567" y="538"/>
                                    </a:lnTo>
                                    <a:lnTo>
                                      <a:pt x="556" y="538"/>
                                    </a:lnTo>
                                    <a:lnTo>
                                      <a:pt x="547" y="541"/>
                                    </a:lnTo>
                                    <a:lnTo>
                                      <a:pt x="535" y="544"/>
                                    </a:lnTo>
                                    <a:lnTo>
                                      <a:pt x="526" y="548"/>
                                    </a:lnTo>
                                    <a:lnTo>
                                      <a:pt x="517" y="551"/>
                                    </a:lnTo>
                                    <a:lnTo>
                                      <a:pt x="505" y="556"/>
                                    </a:lnTo>
                                    <a:lnTo>
                                      <a:pt x="497" y="559"/>
                                    </a:lnTo>
                                    <a:lnTo>
                                      <a:pt x="490" y="562"/>
                                    </a:lnTo>
                                    <a:lnTo>
                                      <a:pt x="482" y="565"/>
                                    </a:lnTo>
                                    <a:lnTo>
                                      <a:pt x="473" y="571"/>
                                    </a:lnTo>
                                    <a:lnTo>
                                      <a:pt x="467" y="574"/>
                                    </a:lnTo>
                                    <a:lnTo>
                                      <a:pt x="461" y="580"/>
                                    </a:lnTo>
                                    <a:lnTo>
                                      <a:pt x="455" y="582"/>
                                    </a:lnTo>
                                    <a:lnTo>
                                      <a:pt x="449" y="588"/>
                                    </a:lnTo>
                                    <a:lnTo>
                                      <a:pt x="444" y="595"/>
                                    </a:lnTo>
                                    <a:lnTo>
                                      <a:pt x="437" y="600"/>
                                    </a:lnTo>
                                    <a:lnTo>
                                      <a:pt x="434" y="603"/>
                                    </a:lnTo>
                                    <a:lnTo>
                                      <a:pt x="428" y="609"/>
                                    </a:lnTo>
                                    <a:lnTo>
                                      <a:pt x="425" y="615"/>
                                    </a:lnTo>
                                    <a:lnTo>
                                      <a:pt x="423" y="621"/>
                                    </a:lnTo>
                                    <a:lnTo>
                                      <a:pt x="423" y="627"/>
                                    </a:lnTo>
                                    <a:lnTo>
                                      <a:pt x="420" y="632"/>
                                    </a:lnTo>
                                    <a:lnTo>
                                      <a:pt x="420" y="639"/>
                                    </a:lnTo>
                                    <a:lnTo>
                                      <a:pt x="420" y="644"/>
                                    </a:lnTo>
                                    <a:lnTo>
                                      <a:pt x="420" y="650"/>
                                    </a:lnTo>
                                    <a:lnTo>
                                      <a:pt x="420" y="657"/>
                                    </a:lnTo>
                                    <a:lnTo>
                                      <a:pt x="423" y="662"/>
                                    </a:lnTo>
                                    <a:lnTo>
                                      <a:pt x="423" y="667"/>
                                    </a:lnTo>
                                    <a:lnTo>
                                      <a:pt x="425" y="673"/>
                                    </a:lnTo>
                                    <a:lnTo>
                                      <a:pt x="428" y="679"/>
                                    </a:lnTo>
                                    <a:lnTo>
                                      <a:pt x="434" y="682"/>
                                    </a:lnTo>
                                    <a:lnTo>
                                      <a:pt x="437" y="688"/>
                                    </a:lnTo>
                                    <a:lnTo>
                                      <a:pt x="444" y="693"/>
                                    </a:lnTo>
                                    <a:lnTo>
                                      <a:pt x="449" y="700"/>
                                    </a:lnTo>
                                    <a:lnTo>
                                      <a:pt x="455" y="703"/>
                                    </a:lnTo>
                                    <a:lnTo>
                                      <a:pt x="461" y="708"/>
                                    </a:lnTo>
                                    <a:lnTo>
                                      <a:pt x="467" y="711"/>
                                    </a:lnTo>
                                    <a:lnTo>
                                      <a:pt x="473" y="717"/>
                                    </a:lnTo>
                                    <a:lnTo>
                                      <a:pt x="482" y="719"/>
                                    </a:lnTo>
                                    <a:lnTo>
                                      <a:pt x="490" y="726"/>
                                    </a:lnTo>
                                    <a:lnTo>
                                      <a:pt x="497" y="729"/>
                                    </a:lnTo>
                                    <a:lnTo>
                                      <a:pt x="505" y="732"/>
                                    </a:lnTo>
                                    <a:lnTo>
                                      <a:pt x="517" y="734"/>
                                    </a:lnTo>
                                    <a:lnTo>
                                      <a:pt x="526" y="737"/>
                                    </a:lnTo>
                                    <a:lnTo>
                                      <a:pt x="535" y="740"/>
                                    </a:lnTo>
                                    <a:lnTo>
                                      <a:pt x="547" y="744"/>
                                    </a:lnTo>
                                    <a:lnTo>
                                      <a:pt x="556" y="747"/>
                                    </a:lnTo>
                                    <a:lnTo>
                                      <a:pt x="567" y="750"/>
                                    </a:lnTo>
                                    <a:lnTo>
                                      <a:pt x="577" y="752"/>
                                    </a:lnTo>
                                    <a:lnTo>
                                      <a:pt x="588" y="752"/>
                                    </a:lnTo>
                                    <a:lnTo>
                                      <a:pt x="600" y="755"/>
                                    </a:lnTo>
                                    <a:lnTo>
                                      <a:pt x="612" y="755"/>
                                    </a:lnTo>
                                    <a:lnTo>
                                      <a:pt x="623" y="758"/>
                                    </a:lnTo>
                                    <a:lnTo>
                                      <a:pt x="635" y="758"/>
                                    </a:lnTo>
                                    <a:lnTo>
                                      <a:pt x="647" y="758"/>
                                    </a:lnTo>
                                    <a:lnTo>
                                      <a:pt x="659" y="758"/>
                                    </a:lnTo>
                                    <a:lnTo>
                                      <a:pt x="659" y="7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3B9EF"/>
                              </a:solidFill>
                              <a:ln w="9525">
                                <a:noFill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75938" w:rsidRDefault="00675938" w:rsidP="00FF33E4">
                                  <w:pPr>
                                    <w:ind w:left="800" w:right="400"/>
                                  </w:pPr>
                                </w:p>
                              </w:txbxContent>
                            </wps:txbx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9E1037C" id="Group 28" o:spid="_x0000_s1028" style="width:70.1pt;height:49.5pt;mso-position-horizontal-relative:char;mso-position-vertical-relative:line" coordorigin="76993,58928" coordsize="5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">
                    <v:shape id="Freeform 29" o:spid="_x0000_s1029" style="position:absolute;left:76993;top:58928;width:6;height:1;visibility:visible;mso-wrap-style:square;v-text-anchor:top" coordsize="2940,6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" adj="-11796480,,5400" path="m2662,r278,l2940,664r-278,l2662,r,xm2364,141r,523l2089,664r,-523l1838,141,1838,r774,l2612,141r-248,l2364,141xm1362,133r-233,l1129,265r443,l1566,270r-3,3l1557,276r-2,4l1552,286r-7,2l1542,294r-3,3l1536,301r,5l1534,309r-3,6l1531,317r,7l1528,327r,5l1528,338r3,3l1531,347r,3l1534,355r2,3l1536,363r3,4l1542,370r3,6l1552,378r3,6l1557,388r6,3l1566,393r6,6l1129,399r,132l1362,531r-3,3l1353,537r-3,7l1345,546r-3,3l1335,555r-3,3l1329,561r,6l1327,570r-3,5l1324,578r-3,7l1321,588r,5l1321,596r,6l1321,608r,3l1324,617r,3l1327,626r2,3l1329,635r3,2l1335,640r7,6l1345,650r5,2l1353,658r6,3l1362,664r-455,l854,664,854,r62,l981,r62,l1108,r65,l1235,r65,l1362,r-3,3l1353,9r-3,2l1345,14r-3,7l1335,24r-3,2l1329,32r,3l1327,42r-3,2l1324,50r-3,3l1321,58r,4l1321,68r,3l1321,76r,3l1324,86r,2l1327,94r2,3l1329,102r3,4l1335,112r7,3l1345,118r5,5l1353,127r6,3l1362,133r,xm481,l803,,552,332,803,664r-322,l278,350r,314l,664,,,278,r,315l481,r,xe" fillcolor="#005690" stroked="f">
                      <v:stroke joinstyle="round"/>
                      <v:formulas/>
                      <v:path arrowok="t" o:connecttype="custom" o:connectlocs="2940,664;2662,0;2089,664;1838,0;2364,141;1129,133;1566,270;1555,280;1542,294;1536,306;1531,317;1528,332;1531,347;1536,358;1542,370;1555,384;1566,393;1129,531;1353,537;1342,549;1329,561;1324,575;1321,588;1321,602;1324,617;1329,629;1335,640;1350,652;1362,664;854,0;1043,0;1235,0;1359,3;1345,14;1332,26;1327,42;1321,53;1321,68;1321,79;1327,94;1332,106;1345,118;1359,130;481,0;803,664;278,664;278,0;481,0" o:connectangles="0,0,0,0,0,0,0,0,0,0,0,0,0,0,0,0,0,0,0,0,0,0,0,0,0,0,0,0,0,0,0,0,0,0,0,0,0,0,0,0,0,0,0,0,0,0,0,0" textboxrect="0,0,2940,664"/>
                      <o:lock v:ext="edit" verticies="t"/>
                      <v:textbox>
                        <w:txbxContent>
                          <w:p w:rsidR="00675938" w:rsidRDefault="00675938" w:rsidP="00FF33E4">
                            <w:pPr>
                              <w:ind w:left="800" w:right="400"/>
                            </w:pPr>
                          </w:p>
                        </w:txbxContent>
                      </v:textbox>
                    </v:shape>
                    <v:shape id="Freeform 30" o:spid="_x0000_s1030" style="position:absolute;left:76995;top:58928;width:2;height:1;visibility:visible;mso-wrap-style:square;v-text-anchor:top" coordsize="901,128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" adj="-11796480,,5400" path="m242,1288r13,l266,1288r11,l290,1285r11,l313,1282r12,l334,1279r12,-3l357,1273r10,-3l375,1268r9,-3l396,1261r9,-3l410,1253r10,-3l428,1247r6,-6l441,1238r5,-6l455,1226r3,-3l463,1217r4,-6l473,1206r3,-3l479,1196r,-5l482,1185r,-6l482,1173r,-6l482,1162r-3,-6l479,1149r-3,-5l473,1138r-6,-7l463,1126r-5,-3l455,1117r-9,-5l441,1108r-7,-6l428,1100r-8,-6l410,1091r-5,-4l396,1082r-12,-3l375,1076r-8,-3l357,1071r-11,-3l334,1064r-9,l313,1061r-12,l290,1058r-13,l266,1058r-11,-3l242,1055r-11,l216,1058r-12,l192,1058r-12,3l168,1061r-8,3l148,1064r-12,4l127,1071r-12,2l106,1076r-8,3l88,1082r-8,5l71,1091r-9,3l56,1100r-9,2l42,1108r-7,4l29,1117r-5,6l18,1126r-3,5l11,1138r-3,6l6,1149r-3,7l,1162r,5l,1173r,6l,1185r3,6l6,1196r2,7l11,1206r4,5l18,1217r6,6l29,1226r6,6l42,1238r5,3l56,1247r6,3l71,1253r9,5l88,1261r10,4l106,1268r9,2l127,1273r9,3l148,1279r12,3l168,1282r12,3l192,1285r12,3l216,1288r15,l242,1288r,xm452,1023r11,l476,1023r11,l500,1020r11,l523,1017r9,l543,1014r13,-3l564,1009r13,-3l585,1003r9,-4l606,996r6,-2l620,991r10,-6l638,982r6,-6l650,973r6,-6l662,962r6,-4l673,952r3,-5l683,941r3,-3l686,932r3,-6l691,920r,-6l691,908r,-6l691,897r-2,-7l686,885r,-6l683,873r-7,-6l673,864r-5,-6l662,853r-6,-7l650,843r-6,-5l638,835r-8,-7l620,826r-8,-3l606,817r-12,-3l585,811r-8,-2l564,805r-8,-3l543,799r-11,l523,796r-12,l500,794r-13,l476,794r-13,-3l452,791r-15,l425,794r-11,l402,794r-12,2l378,796r-9,3l357,799r-11,3l337,805r-12,4l316,811r-8,3l298,817r-8,6l281,826r-9,2l266,835r-9,3l251,843r-6,3l239,853r-5,5l228,864r-4,3l218,873r-2,6l213,885r,5l210,897r,5l210,908r,6l210,920r3,6l213,932r3,6l218,941r6,6l228,952r6,6l239,962r6,5l251,973r6,3l266,982r6,3l281,991r9,3l298,996r10,3l316,1003r9,3l337,1009r9,2l357,1014r12,3l378,1017r12,3l402,1020r12,3l425,1023r12,l452,1023r,xm242,232r13,l266,230r11,l290,230r11,-3l313,227r12,-3l334,224r12,-4l357,217r10,-2l375,212r9,-3l396,206r9,-5l410,197r10,-3l428,188r6,-3l441,180r5,-4l455,170r3,-5l463,162r4,-7l473,150r3,-6l479,139r,-7l482,126r,-5l482,115r,-6l482,103r-3,-6l479,91r-3,-3l473,82r-6,-5l463,71r-5,-7l455,62r-9,-6l441,50r-7,-3l428,41r-8,-3l410,35r-5,-5l396,26,384,23r-9,-3l367,17,357,15,346,12,334,9,325,6r-12,l301,2r-11,l277,,266,,255,,242,,231,,216,,204,,192,2r-12,l168,6r-8,l148,9r-12,3l127,15r-12,2l106,20r-8,3l88,26r-8,4l71,35r-9,3l56,41r-9,6l42,50r-7,6l29,62r-5,2l18,71r-3,6l11,82,8,88,6,91,3,97,,103r,6l,115r,6l,126r3,6l6,139r2,5l11,150r4,5l18,162r6,3l29,170r6,6l42,180r5,5l56,188r6,6l71,197r9,4l88,206r10,3l106,212r9,3l127,217r9,3l148,224r12,l168,227r12,l192,230r12,l216,230r15,2l242,232r,xm452,494r11,l476,494r11,l500,494r11,-3l523,491r9,-2l543,486r13,l564,483r13,-4l585,476r9,-2l606,468r6,-3l620,462r10,-3l638,453r6,-3l650,445r6,-3l662,435r6,-5l673,424r3,-3l683,414r3,-5l686,403r3,-5l691,391r,-6l691,380r,-6l691,368r-2,-6l686,356r,-6l683,344r-7,-3l673,336r-5,-7l662,323r-6,-2l650,315r-6,-3l638,306r-8,-3l620,297r-8,-3l606,292r-12,-3l585,282r-8,-3l564,279r-8,-2l543,274r-11,-3l523,271r-12,-3l500,268r-13,-4l476,264r-13,l452,264r-15,l425,264r-11,l402,268r-12,l378,271r-9,l357,274r-11,3l337,279r-12,l316,282r-8,7l298,292r-8,2l281,297r-9,6l266,306r-9,6l251,315r-6,6l239,323r-5,6l228,336r-4,5l218,344r-2,6l213,356r,6l210,368r,6l210,380r,5l210,391r3,7l213,403r3,6l218,414r6,7l228,424r6,6l239,435r6,7l251,445r6,5l266,453r6,6l281,462r9,3l298,468r10,6l316,476r9,3l337,483r9,3l357,486r12,3l378,491r12,l402,494r12,l425,494r12,l452,494r,xm659,758r14,l686,758r11,l709,755r12,l733,752r9,l753,750r13,-3l774,744r12,-4l795,737r8,-3l813,732r9,-3l830,726r10,-7l845,717r9,-6l860,708r6,-5l872,700r6,-7l883,688r3,-6l889,679r4,-6l896,667r2,-5l901,657r,-7l901,644r,-5l901,632r-3,-5l896,621r-3,-6l889,609r-3,-6l883,600r-5,-5l872,588r-6,-6l860,580r-6,-6l845,571r-5,-6l830,562r-8,-3l813,556r-10,-5l795,548r-9,-4l774,541r-8,-3l753,538r-11,-2l733,533r-12,l709,530r-12,l686,530r-13,l659,530r-12,l635,530r-12,l612,530r-12,3l588,533r-11,3l567,538r-11,l547,541r-12,3l526,548r-9,3l505,556r-8,3l490,562r-8,3l473,571r-6,3l461,580r-6,2l449,588r-5,7l437,600r-3,3l428,609r-3,6l423,621r,6l420,632r,7l420,644r,6l420,657r3,5l423,667r2,6l428,679r6,3l437,688r7,5l449,700r6,3l461,708r6,3l473,717r9,2l490,726r7,3l505,732r12,2l526,737r9,3l547,744r9,3l567,750r10,2l588,752r12,3l612,755r11,3l635,758r12,l659,758r,xe" fillcolor="#53b9ef" stroked="f">
                      <v:stroke joinstyle="round"/>
                      <v:formulas/>
                      <v:path arrowok="t" o:connecttype="custom" o:connectlocs="357,1273;446,1232;482,1173;446,1112;357,1071;231,1055;106,1076;24,1123;0,1185;47,1241;148,1279;463,1023;585,1003;668,958;691,897;644,838;543,799;414,794;298,817;224,867;213,932;272,985;378,1017;277,230;396,206;467,155;479,91;420,38;313,6;180,2;71,35;8,88;11,150;80,201;192,230;511,491;620,462;686,409;683,344;612,294;500,268;369,271;266,306;213,362;228,424;308,474;425,494;742,752;845,717;898,662;883,600;803,551;686,530;556,538;461,580;420,639;449,700;535,740;659,758" o:connectangles="0,0,0,0,0,0,0,0,0,0,0,0,0,0,0,0,0,0,0,0,0,0,0,0,0,0,0,0,0,0,0,0,0,0,0,0,0,0,0,0,0,0,0,0,0,0,0,0,0,0,0,0,0,0,0,0,0,0,0" textboxrect="0,0,901,1288"/>
                      <o:lock v:ext="edit" verticies="t"/>
                      <v:textbox>
                        <w:txbxContent>
                          <w:p w:rsidR="00675938" w:rsidRDefault="00675938" w:rsidP="00FF33E4">
                            <w:pPr>
                              <w:ind w:left="800" w:right="400"/>
                            </w:pPr>
                          </w:p>
                        </w:txbxContent>
                      </v:textbox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6598" w:type="dxa"/>
          <w:gridSpan w:val="3"/>
          <w:tcBorders>
            <w:top w:val="single" w:sz="12" w:space="0" w:color="auto"/>
            <w:bottom w:val="single" w:sz="6" w:space="0" w:color="auto"/>
          </w:tcBorders>
          <w:vAlign w:val="center"/>
        </w:tcPr>
        <w:p w:rsidR="00675938" w:rsidRDefault="00675938" w:rsidP="004F234D">
          <w:pPr>
            <w:rPr>
              <w:sz w:val="16"/>
            </w:rPr>
          </w:pPr>
          <w:r>
            <w:rPr>
              <w:rFonts w:hint="eastAsia"/>
            </w:rPr>
            <w:t>Korea Electronics Technology Institute</w:t>
          </w:r>
        </w:p>
      </w:tc>
      <w:tc>
        <w:tcPr>
          <w:tcW w:w="1673" w:type="dxa"/>
          <w:vMerge w:val="restart"/>
          <w:tcBorders>
            <w:top w:val="single" w:sz="12" w:space="0" w:color="auto"/>
            <w:right w:val="single" w:sz="12" w:space="0" w:color="auto"/>
          </w:tcBorders>
          <w:vAlign w:val="center"/>
        </w:tcPr>
        <w:p w:rsidR="00675938" w:rsidRPr="00495812" w:rsidRDefault="00675938" w:rsidP="004F234D">
          <w:pP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>
            <w:rPr>
              <w:rFonts w:hint="eastAsia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전자부품연구원</w:t>
          </w:r>
        </w:p>
      </w:tc>
    </w:tr>
    <w:tr w:rsidR="00675938">
      <w:trPr>
        <w:cantSplit/>
        <w:trHeight w:val="351"/>
        <w:jc w:val="center"/>
      </w:trPr>
      <w:tc>
        <w:tcPr>
          <w:tcW w:w="1638" w:type="dxa"/>
          <w:vMerge/>
          <w:tcBorders>
            <w:left w:val="single" w:sz="12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675938" w:rsidRDefault="00675938" w:rsidP="00FF33E4">
          <w:pPr>
            <w:pStyle w:val="a5"/>
            <w:ind w:left="800" w:right="400"/>
            <w:jc w:val="center"/>
            <w:rPr>
              <w:sz w:val="16"/>
            </w:rPr>
          </w:pPr>
        </w:p>
      </w:tc>
      <w:tc>
        <w:tcPr>
          <w:tcW w:w="203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675938" w:rsidRDefault="00675938" w:rsidP="004F234D">
          <w:pPr>
            <w:rPr>
              <w:sz w:val="16"/>
            </w:rPr>
          </w:pPr>
          <w:r>
            <w:rPr>
              <w:sz w:val="16"/>
            </w:rPr>
            <w:t>Category</w:t>
          </w:r>
        </w:p>
      </w:tc>
      <w:tc>
        <w:tcPr>
          <w:tcW w:w="204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675938" w:rsidRDefault="00675938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첨부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파일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버전</w:t>
          </w:r>
        </w:p>
      </w:tc>
      <w:tc>
        <w:tcPr>
          <w:tcW w:w="252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675938" w:rsidRDefault="00675938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문서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최종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수정일</w:t>
          </w:r>
        </w:p>
      </w:tc>
      <w:tc>
        <w:tcPr>
          <w:tcW w:w="1673" w:type="dxa"/>
          <w:vMerge/>
          <w:tcBorders>
            <w:left w:val="single" w:sz="6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675938" w:rsidRDefault="00675938" w:rsidP="00FF33E4">
          <w:pPr>
            <w:pStyle w:val="a5"/>
            <w:spacing w:before="40" w:after="40"/>
            <w:ind w:left="800" w:right="400"/>
            <w:jc w:val="center"/>
            <w:rPr>
              <w:sz w:val="16"/>
            </w:rPr>
          </w:pPr>
        </w:p>
      </w:tc>
    </w:tr>
    <w:tr w:rsidR="00675938">
      <w:trPr>
        <w:cantSplit/>
        <w:trHeight w:val="346"/>
        <w:jc w:val="center"/>
      </w:trPr>
      <w:tc>
        <w:tcPr>
          <w:tcW w:w="1638" w:type="dxa"/>
          <w:vMerge/>
          <w:tcBorders>
            <w:left w:val="single" w:sz="12" w:space="0" w:color="auto"/>
            <w:bottom w:val="single" w:sz="12" w:space="0" w:color="auto"/>
          </w:tcBorders>
          <w:vAlign w:val="center"/>
        </w:tcPr>
        <w:p w:rsidR="00675938" w:rsidRDefault="00675938" w:rsidP="00FF33E4">
          <w:pPr>
            <w:pStyle w:val="a5"/>
            <w:ind w:left="800" w:right="400"/>
            <w:jc w:val="center"/>
            <w:rPr>
              <w:sz w:val="16"/>
            </w:rPr>
          </w:pPr>
        </w:p>
      </w:tc>
      <w:tc>
        <w:tcPr>
          <w:tcW w:w="2030" w:type="dxa"/>
          <w:tcBorders>
            <w:bottom w:val="single" w:sz="12" w:space="0" w:color="auto"/>
          </w:tcBorders>
          <w:vAlign w:val="center"/>
        </w:tcPr>
        <w:p w:rsidR="00675938" w:rsidRDefault="00675938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기술문서</w:t>
          </w:r>
        </w:p>
      </w:tc>
      <w:tc>
        <w:tcPr>
          <w:tcW w:w="2048" w:type="dxa"/>
          <w:tcBorders>
            <w:bottom w:val="single" w:sz="12" w:space="0" w:color="auto"/>
          </w:tcBorders>
          <w:vAlign w:val="center"/>
        </w:tcPr>
        <w:p w:rsidR="00675938" w:rsidRDefault="00675938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1.1</w:t>
          </w:r>
        </w:p>
      </w:tc>
      <w:tc>
        <w:tcPr>
          <w:tcW w:w="2520" w:type="dxa"/>
          <w:tcBorders>
            <w:bottom w:val="single" w:sz="12" w:space="0" w:color="auto"/>
          </w:tcBorders>
          <w:vAlign w:val="center"/>
        </w:tcPr>
        <w:p w:rsidR="00675938" w:rsidRDefault="00675938" w:rsidP="00C52264">
          <w:pPr>
            <w:rPr>
              <w:i/>
              <w:sz w:val="16"/>
            </w:rPr>
          </w:pPr>
          <w:r>
            <w:rPr>
              <w:rFonts w:hint="eastAsia"/>
              <w:i/>
              <w:sz w:val="16"/>
            </w:rPr>
            <w:t>20</w:t>
          </w:r>
          <w:r>
            <w:rPr>
              <w:i/>
              <w:sz w:val="16"/>
            </w:rPr>
            <w:t>20</w:t>
          </w:r>
          <w:r>
            <w:rPr>
              <w:rFonts w:hint="eastAsia"/>
              <w:i/>
              <w:sz w:val="16"/>
            </w:rPr>
            <w:t>-</w:t>
          </w:r>
          <w:r>
            <w:rPr>
              <w:i/>
              <w:sz w:val="16"/>
            </w:rPr>
            <w:t>07</w:t>
          </w:r>
          <w:r>
            <w:rPr>
              <w:rFonts w:hint="eastAsia"/>
              <w:i/>
              <w:sz w:val="16"/>
            </w:rPr>
            <w:t>-</w:t>
          </w:r>
          <w:r>
            <w:rPr>
              <w:i/>
              <w:sz w:val="16"/>
            </w:rPr>
            <w:t>08</w:t>
          </w:r>
        </w:p>
      </w:tc>
      <w:tc>
        <w:tcPr>
          <w:tcW w:w="1673" w:type="dxa"/>
          <w:vMerge/>
          <w:tcBorders>
            <w:bottom w:val="single" w:sz="12" w:space="0" w:color="auto"/>
            <w:right w:val="single" w:sz="12" w:space="0" w:color="auto"/>
          </w:tcBorders>
          <w:vAlign w:val="center"/>
        </w:tcPr>
        <w:p w:rsidR="00675938" w:rsidRDefault="00675938" w:rsidP="00FF33E4">
          <w:pPr>
            <w:pStyle w:val="a5"/>
            <w:spacing w:before="40" w:after="40"/>
            <w:ind w:left="800" w:right="400"/>
            <w:jc w:val="center"/>
            <w:rPr>
              <w:sz w:val="16"/>
            </w:rPr>
          </w:pPr>
        </w:p>
      </w:tc>
    </w:tr>
  </w:tbl>
  <w:p w:rsidR="00675938" w:rsidRDefault="00675938" w:rsidP="00FF33E4">
    <w:pPr>
      <w:pStyle w:val="a5"/>
      <w:ind w:left="800" w:right="400"/>
      <w:rPr>
        <w:sz w:val="16"/>
      </w:rPr>
    </w:pPr>
  </w:p>
  <w:p w:rsidR="00675938" w:rsidRDefault="00675938" w:rsidP="00FF33E4">
    <w:pPr>
      <w:ind w:left="800" w:right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F04E1B"/>
    <w:multiLevelType w:val="hybridMultilevel"/>
    <w:tmpl w:val="860265C2"/>
    <w:lvl w:ilvl="0" w:tplc="4A06160E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8AE5A67"/>
    <w:multiLevelType w:val="hybridMultilevel"/>
    <w:tmpl w:val="B4F6D5BC"/>
    <w:lvl w:ilvl="0" w:tplc="04090001">
      <w:start w:val="1"/>
      <w:numFmt w:val="bullet"/>
      <w:lvlText w:val=""/>
      <w:lvlJc w:val="left"/>
      <w:pPr>
        <w:ind w:left="123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3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3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3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38" w:hanging="400"/>
      </w:pPr>
      <w:rPr>
        <w:rFonts w:ascii="Wingdings" w:hAnsi="Wingdings" w:hint="default"/>
      </w:rPr>
    </w:lvl>
  </w:abstractNum>
  <w:abstractNum w:abstractNumId="2" w15:restartNumberingAfterBreak="0">
    <w:nsid w:val="28FE4123"/>
    <w:multiLevelType w:val="hybridMultilevel"/>
    <w:tmpl w:val="5E5C5CA6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13">
      <w:start w:val="1"/>
      <w:numFmt w:val="upperRoman"/>
      <w:lvlText w:val="%2."/>
      <w:lvlJc w:val="left"/>
      <w:pPr>
        <w:ind w:left="1400" w:hanging="400"/>
      </w:pPr>
      <w:rPr>
        <w:rFonts w:hint="default"/>
      </w:rPr>
    </w:lvl>
    <w:lvl w:ilvl="2" w:tplc="04090019">
      <w:start w:val="1"/>
      <w:numFmt w:val="upperLetter"/>
      <w:lvlText w:val="%3."/>
      <w:lvlJc w:val="left"/>
      <w:pPr>
        <w:ind w:left="1800" w:hanging="400"/>
      </w:pPr>
      <w:rPr>
        <w:rFonts w:hint="default"/>
      </w:rPr>
    </w:lvl>
    <w:lvl w:ilvl="3" w:tplc="C998529A">
      <w:numFmt w:val="bullet"/>
      <w:lvlText w:val="-"/>
      <w:lvlJc w:val="left"/>
      <w:pPr>
        <w:ind w:left="2200" w:hanging="400"/>
      </w:pPr>
      <w:rPr>
        <w:rFonts w:ascii="바탕" w:eastAsia="바탕" w:hAnsi="바탕" w:cs="Times New Roman" w:hint="eastAsia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" w15:restartNumberingAfterBreak="0">
    <w:nsid w:val="30C813E4"/>
    <w:multiLevelType w:val="hybridMultilevel"/>
    <w:tmpl w:val="572A7CDA"/>
    <w:lvl w:ilvl="0" w:tplc="5546E36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11D5BC8"/>
    <w:multiLevelType w:val="hybridMultilevel"/>
    <w:tmpl w:val="FAAE74CC"/>
    <w:lvl w:ilvl="0" w:tplc="8948F84A">
      <w:start w:val="1"/>
      <w:numFmt w:val="decimal"/>
      <w:pStyle w:val="x"/>
      <w:lvlText w:val="%1)"/>
      <w:lvlJc w:val="left"/>
      <w:pPr>
        <w:ind w:left="128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00"/>
      </w:pPr>
    </w:lvl>
    <w:lvl w:ilvl="2" w:tplc="0409001B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5" w15:restartNumberingAfterBreak="0">
    <w:nsid w:val="31971CFC"/>
    <w:multiLevelType w:val="multilevel"/>
    <w:tmpl w:val="C2F0EAE8"/>
    <w:lvl w:ilvl="0">
      <w:start w:val="1"/>
      <w:numFmt w:val="decimal"/>
      <w:pStyle w:val="1"/>
      <w:lvlText w:val="%1."/>
      <w:lvlJc w:val="left"/>
      <w:pPr>
        <w:ind w:left="80" w:hanging="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80" w:hanging="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 "/>
      <w:lvlJc w:val="left"/>
      <w:pPr>
        <w:ind w:left="1361" w:hanging="1361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6" w15:restartNumberingAfterBreak="0">
    <w:nsid w:val="4C423E8F"/>
    <w:multiLevelType w:val="hybridMultilevel"/>
    <w:tmpl w:val="9320DCEA"/>
    <w:lvl w:ilvl="0" w:tplc="75C0E0DE">
      <w:start w:val="1"/>
      <w:numFmt w:val="upperRoman"/>
      <w:pStyle w:val="a"/>
      <w:lvlText w:val="%1."/>
      <w:lvlJc w:val="left"/>
      <w:pPr>
        <w:ind w:left="397" w:firstLine="43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1">
      <w:start w:val="1"/>
      <w:numFmt w:val="decimalEnclosedCircle"/>
      <w:lvlText w:val="%2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7" w15:restartNumberingAfterBreak="0">
    <w:nsid w:val="70EF4B2C"/>
    <w:multiLevelType w:val="hybridMultilevel"/>
    <w:tmpl w:val="2D8A58C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9093268"/>
    <w:multiLevelType w:val="hybridMultilevel"/>
    <w:tmpl w:val="74D695E8"/>
    <w:lvl w:ilvl="0" w:tplc="72EA1F8A">
      <w:numFmt w:val="bullet"/>
      <w:lvlText w:val="-"/>
      <w:lvlJc w:val="left"/>
      <w:pPr>
        <w:ind w:left="5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9" w15:restartNumberingAfterBreak="0">
    <w:nsid w:val="797E1DE5"/>
    <w:multiLevelType w:val="hybridMultilevel"/>
    <w:tmpl w:val="D3586D8C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C998529A">
      <w:numFmt w:val="bullet"/>
      <w:lvlText w:val="-"/>
      <w:lvlJc w:val="left"/>
      <w:pPr>
        <w:tabs>
          <w:tab w:val="num" w:pos="1160"/>
        </w:tabs>
        <w:ind w:left="1160" w:hanging="360"/>
      </w:pPr>
      <w:rPr>
        <w:rFonts w:ascii="바탕" w:eastAsia="바탕" w:hAnsi="바탕" w:cs="Times New Roman" w:hint="eastAsia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0"/>
  </w:num>
  <w:num w:numId="4">
    <w:abstractNumId w:val="4"/>
    <w:lvlOverride w:ilvl="0">
      <w:startOverride w:val="1"/>
    </w:lvlOverride>
  </w:num>
  <w:num w:numId="5">
    <w:abstractNumId w:val="4"/>
    <w:lvlOverride w:ilvl="0">
      <w:startOverride w:val="1"/>
    </w:lvlOverride>
  </w:num>
  <w:num w:numId="6">
    <w:abstractNumId w:val="4"/>
  </w:num>
  <w:num w:numId="7">
    <w:abstractNumId w:val="4"/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6"/>
  </w:num>
  <w:num w:numId="11">
    <w:abstractNumId w:val="8"/>
  </w:num>
  <w:num w:numId="12">
    <w:abstractNumId w:val="3"/>
  </w:num>
  <w:num w:numId="13">
    <w:abstractNumId w:val="4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5"/>
  </w:num>
  <w:num w:numId="19">
    <w:abstractNumId w:val="6"/>
    <w:lvlOverride w:ilvl="0">
      <w:startOverride w:val="1"/>
    </w:lvlOverride>
  </w:num>
  <w:num w:numId="20">
    <w:abstractNumId w:val="6"/>
    <w:lvlOverride w:ilvl="0">
      <w:startOverride w:val="1"/>
    </w:lvlOverride>
  </w:num>
  <w:num w:numId="21">
    <w:abstractNumId w:val="2"/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6"/>
  </w:num>
  <w:num w:numId="27">
    <w:abstractNumId w:val="6"/>
    <w:lvlOverride w:ilvl="0">
      <w:startOverride w:val="1"/>
    </w:lvlOverride>
  </w:num>
  <w:num w:numId="28">
    <w:abstractNumId w:val="6"/>
    <w:lvlOverride w:ilvl="0">
      <w:startOverride w:val="1"/>
    </w:lvlOverride>
  </w:num>
  <w:num w:numId="29">
    <w:abstractNumId w:val="6"/>
    <w:lvlOverride w:ilvl="0">
      <w:startOverride w:val="1"/>
    </w:lvlOverride>
  </w:num>
  <w:num w:numId="30">
    <w:abstractNumId w:val="1"/>
  </w:num>
  <w:num w:numId="31">
    <w:abstractNumId w:val="7"/>
  </w:num>
  <w:num w:numId="32">
    <w:abstractNumId w:val="6"/>
  </w:num>
  <w:num w:numId="33">
    <w:abstractNumId w:val="6"/>
  </w:num>
  <w:num w:numId="34">
    <w:abstractNumId w:val="6"/>
  </w:num>
  <w:num w:numId="35">
    <w:abstractNumId w:val="6"/>
  </w:num>
  <w:num w:numId="36">
    <w:abstractNumId w:val="6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Oh Gyutae">
    <w15:presenceInfo w15:providerId="Windows Live" w15:userId="b86edf84ec62b42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trackRevisions/>
  <w:defaultTabStop w:val="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5376"/>
    <w:rsid w:val="000038D4"/>
    <w:rsid w:val="00007DC2"/>
    <w:rsid w:val="000103F4"/>
    <w:rsid w:val="000205B5"/>
    <w:rsid w:val="00021A70"/>
    <w:rsid w:val="00026C5D"/>
    <w:rsid w:val="00047029"/>
    <w:rsid w:val="00052467"/>
    <w:rsid w:val="00060C62"/>
    <w:rsid w:val="0006290F"/>
    <w:rsid w:val="00076B1C"/>
    <w:rsid w:val="00084B86"/>
    <w:rsid w:val="00087B45"/>
    <w:rsid w:val="000926CE"/>
    <w:rsid w:val="00096027"/>
    <w:rsid w:val="000A4C94"/>
    <w:rsid w:val="000A6EBD"/>
    <w:rsid w:val="000A7482"/>
    <w:rsid w:val="000B3B26"/>
    <w:rsid w:val="000B6EDA"/>
    <w:rsid w:val="000C16FE"/>
    <w:rsid w:val="000C3108"/>
    <w:rsid w:val="000F1543"/>
    <w:rsid w:val="001028DE"/>
    <w:rsid w:val="00111DBA"/>
    <w:rsid w:val="0012332B"/>
    <w:rsid w:val="00155FA8"/>
    <w:rsid w:val="001839A5"/>
    <w:rsid w:val="00183BC0"/>
    <w:rsid w:val="001876AF"/>
    <w:rsid w:val="001943AB"/>
    <w:rsid w:val="0019608C"/>
    <w:rsid w:val="001A3757"/>
    <w:rsid w:val="001A5F1B"/>
    <w:rsid w:val="001A7968"/>
    <w:rsid w:val="001B3B9A"/>
    <w:rsid w:val="001C69E3"/>
    <w:rsid w:val="001D5E25"/>
    <w:rsid w:val="001E299B"/>
    <w:rsid w:val="001E5BF5"/>
    <w:rsid w:val="00201431"/>
    <w:rsid w:val="0020479D"/>
    <w:rsid w:val="00207711"/>
    <w:rsid w:val="00207777"/>
    <w:rsid w:val="00207B1F"/>
    <w:rsid w:val="00210A85"/>
    <w:rsid w:val="002110B5"/>
    <w:rsid w:val="0022143F"/>
    <w:rsid w:val="00226D2A"/>
    <w:rsid w:val="002405C1"/>
    <w:rsid w:val="00252CD7"/>
    <w:rsid w:val="00257266"/>
    <w:rsid w:val="002575C5"/>
    <w:rsid w:val="00262E7B"/>
    <w:rsid w:val="002641B9"/>
    <w:rsid w:val="00265D10"/>
    <w:rsid w:val="00270E08"/>
    <w:rsid w:val="0029252B"/>
    <w:rsid w:val="002926E7"/>
    <w:rsid w:val="002A5725"/>
    <w:rsid w:val="002A5752"/>
    <w:rsid w:val="002C122A"/>
    <w:rsid w:val="002D2AA4"/>
    <w:rsid w:val="002E3115"/>
    <w:rsid w:val="0030354F"/>
    <w:rsid w:val="00314DC7"/>
    <w:rsid w:val="0033060C"/>
    <w:rsid w:val="003465C4"/>
    <w:rsid w:val="00346655"/>
    <w:rsid w:val="00363AF8"/>
    <w:rsid w:val="00376EC0"/>
    <w:rsid w:val="003A4404"/>
    <w:rsid w:val="003C429A"/>
    <w:rsid w:val="003D118D"/>
    <w:rsid w:val="003E16DE"/>
    <w:rsid w:val="003E51DC"/>
    <w:rsid w:val="003E60B8"/>
    <w:rsid w:val="00406367"/>
    <w:rsid w:val="00407332"/>
    <w:rsid w:val="00410DC0"/>
    <w:rsid w:val="004120B2"/>
    <w:rsid w:val="004122E9"/>
    <w:rsid w:val="004207A0"/>
    <w:rsid w:val="004213F5"/>
    <w:rsid w:val="00426CB3"/>
    <w:rsid w:val="00435B6D"/>
    <w:rsid w:val="004363E9"/>
    <w:rsid w:val="00436738"/>
    <w:rsid w:val="004430D9"/>
    <w:rsid w:val="004526AB"/>
    <w:rsid w:val="00465A0C"/>
    <w:rsid w:val="00466DC5"/>
    <w:rsid w:val="004677E7"/>
    <w:rsid w:val="004809A4"/>
    <w:rsid w:val="00495812"/>
    <w:rsid w:val="004A508D"/>
    <w:rsid w:val="004A5A18"/>
    <w:rsid w:val="004A7146"/>
    <w:rsid w:val="004B4601"/>
    <w:rsid w:val="004B6F89"/>
    <w:rsid w:val="004B733F"/>
    <w:rsid w:val="004C1B4C"/>
    <w:rsid w:val="004D5B1B"/>
    <w:rsid w:val="004D633E"/>
    <w:rsid w:val="004D72E9"/>
    <w:rsid w:val="004E5C40"/>
    <w:rsid w:val="004E6BB8"/>
    <w:rsid w:val="004F234D"/>
    <w:rsid w:val="005063B8"/>
    <w:rsid w:val="00512E87"/>
    <w:rsid w:val="005162E3"/>
    <w:rsid w:val="00521E9D"/>
    <w:rsid w:val="0052734D"/>
    <w:rsid w:val="0053341D"/>
    <w:rsid w:val="005500B2"/>
    <w:rsid w:val="00553271"/>
    <w:rsid w:val="00556CFB"/>
    <w:rsid w:val="00562D2E"/>
    <w:rsid w:val="0059373E"/>
    <w:rsid w:val="005A5B43"/>
    <w:rsid w:val="005C01EB"/>
    <w:rsid w:val="005C02BC"/>
    <w:rsid w:val="005C241C"/>
    <w:rsid w:val="005E3681"/>
    <w:rsid w:val="005F1936"/>
    <w:rsid w:val="00625FBB"/>
    <w:rsid w:val="00634892"/>
    <w:rsid w:val="00641075"/>
    <w:rsid w:val="0064231C"/>
    <w:rsid w:val="00642B56"/>
    <w:rsid w:val="00647A1D"/>
    <w:rsid w:val="00661348"/>
    <w:rsid w:val="00675938"/>
    <w:rsid w:val="006759B9"/>
    <w:rsid w:val="006963C0"/>
    <w:rsid w:val="006A1A64"/>
    <w:rsid w:val="006A3305"/>
    <w:rsid w:val="006A405C"/>
    <w:rsid w:val="006A6B11"/>
    <w:rsid w:val="006B6DB4"/>
    <w:rsid w:val="006C02FC"/>
    <w:rsid w:val="006C559A"/>
    <w:rsid w:val="006D09C7"/>
    <w:rsid w:val="006D67E2"/>
    <w:rsid w:val="006E564C"/>
    <w:rsid w:val="006F2176"/>
    <w:rsid w:val="00723564"/>
    <w:rsid w:val="00734757"/>
    <w:rsid w:val="007370AC"/>
    <w:rsid w:val="00743F42"/>
    <w:rsid w:val="007462C2"/>
    <w:rsid w:val="00746E95"/>
    <w:rsid w:val="00755BD1"/>
    <w:rsid w:val="007706E1"/>
    <w:rsid w:val="007760CA"/>
    <w:rsid w:val="0078178F"/>
    <w:rsid w:val="0079348E"/>
    <w:rsid w:val="0079774D"/>
    <w:rsid w:val="007A02B4"/>
    <w:rsid w:val="007A3826"/>
    <w:rsid w:val="007A7EB8"/>
    <w:rsid w:val="007B08A1"/>
    <w:rsid w:val="007B1424"/>
    <w:rsid w:val="007E31DA"/>
    <w:rsid w:val="00806314"/>
    <w:rsid w:val="00820CF3"/>
    <w:rsid w:val="00823D76"/>
    <w:rsid w:val="0083720C"/>
    <w:rsid w:val="0085074B"/>
    <w:rsid w:val="008523EF"/>
    <w:rsid w:val="00861D10"/>
    <w:rsid w:val="008907B9"/>
    <w:rsid w:val="008A03CE"/>
    <w:rsid w:val="008A622B"/>
    <w:rsid w:val="008B034F"/>
    <w:rsid w:val="008C1120"/>
    <w:rsid w:val="008C39C7"/>
    <w:rsid w:val="008E088F"/>
    <w:rsid w:val="008F30EB"/>
    <w:rsid w:val="008F464B"/>
    <w:rsid w:val="00902EFE"/>
    <w:rsid w:val="009057CE"/>
    <w:rsid w:val="00917A30"/>
    <w:rsid w:val="00921FD0"/>
    <w:rsid w:val="00930B92"/>
    <w:rsid w:val="0093125D"/>
    <w:rsid w:val="009449DA"/>
    <w:rsid w:val="00956451"/>
    <w:rsid w:val="009753F7"/>
    <w:rsid w:val="00986C5E"/>
    <w:rsid w:val="00990FBF"/>
    <w:rsid w:val="00991C23"/>
    <w:rsid w:val="00995DD0"/>
    <w:rsid w:val="00997701"/>
    <w:rsid w:val="009A5012"/>
    <w:rsid w:val="009C1CAE"/>
    <w:rsid w:val="009D054C"/>
    <w:rsid w:val="009D7F98"/>
    <w:rsid w:val="009F1DF0"/>
    <w:rsid w:val="00A27C3B"/>
    <w:rsid w:val="00A33750"/>
    <w:rsid w:val="00A37FFB"/>
    <w:rsid w:val="00A435A9"/>
    <w:rsid w:val="00A43804"/>
    <w:rsid w:val="00A44E0B"/>
    <w:rsid w:val="00A45376"/>
    <w:rsid w:val="00A649B6"/>
    <w:rsid w:val="00A754A8"/>
    <w:rsid w:val="00A9736F"/>
    <w:rsid w:val="00AB5E7C"/>
    <w:rsid w:val="00AC740A"/>
    <w:rsid w:val="00AE3B09"/>
    <w:rsid w:val="00AF03C7"/>
    <w:rsid w:val="00AF2823"/>
    <w:rsid w:val="00AF4396"/>
    <w:rsid w:val="00B038AE"/>
    <w:rsid w:val="00B06777"/>
    <w:rsid w:val="00B441A1"/>
    <w:rsid w:val="00B46FE8"/>
    <w:rsid w:val="00B47120"/>
    <w:rsid w:val="00B52FBC"/>
    <w:rsid w:val="00B65F42"/>
    <w:rsid w:val="00B73AB4"/>
    <w:rsid w:val="00B915DA"/>
    <w:rsid w:val="00BC26EE"/>
    <w:rsid w:val="00BC2B90"/>
    <w:rsid w:val="00BC5568"/>
    <w:rsid w:val="00BD74B9"/>
    <w:rsid w:val="00BE7679"/>
    <w:rsid w:val="00BF1FD5"/>
    <w:rsid w:val="00BF6B7B"/>
    <w:rsid w:val="00C26B2C"/>
    <w:rsid w:val="00C32FB0"/>
    <w:rsid w:val="00C51EE2"/>
    <w:rsid w:val="00C52264"/>
    <w:rsid w:val="00C61B63"/>
    <w:rsid w:val="00C6229B"/>
    <w:rsid w:val="00C6544A"/>
    <w:rsid w:val="00C65451"/>
    <w:rsid w:val="00C86B82"/>
    <w:rsid w:val="00CA60F1"/>
    <w:rsid w:val="00CB4E60"/>
    <w:rsid w:val="00CB635D"/>
    <w:rsid w:val="00CD66BF"/>
    <w:rsid w:val="00CE01A8"/>
    <w:rsid w:val="00CE3626"/>
    <w:rsid w:val="00CE5A18"/>
    <w:rsid w:val="00CF2E62"/>
    <w:rsid w:val="00CF5704"/>
    <w:rsid w:val="00D03E5A"/>
    <w:rsid w:val="00D10998"/>
    <w:rsid w:val="00D149DF"/>
    <w:rsid w:val="00D16A6C"/>
    <w:rsid w:val="00D23B28"/>
    <w:rsid w:val="00D358F8"/>
    <w:rsid w:val="00D45C3C"/>
    <w:rsid w:val="00D76520"/>
    <w:rsid w:val="00D84409"/>
    <w:rsid w:val="00D93963"/>
    <w:rsid w:val="00D95195"/>
    <w:rsid w:val="00DA58EB"/>
    <w:rsid w:val="00DB2A0E"/>
    <w:rsid w:val="00DC2DFC"/>
    <w:rsid w:val="00DD6BF1"/>
    <w:rsid w:val="00DE67BF"/>
    <w:rsid w:val="00E02146"/>
    <w:rsid w:val="00E062A0"/>
    <w:rsid w:val="00E065DE"/>
    <w:rsid w:val="00E10E0D"/>
    <w:rsid w:val="00E234C7"/>
    <w:rsid w:val="00E35BB2"/>
    <w:rsid w:val="00E46367"/>
    <w:rsid w:val="00E66E3B"/>
    <w:rsid w:val="00EB1FF5"/>
    <w:rsid w:val="00EB679E"/>
    <w:rsid w:val="00EB6D57"/>
    <w:rsid w:val="00EB72AC"/>
    <w:rsid w:val="00EC2649"/>
    <w:rsid w:val="00EC2953"/>
    <w:rsid w:val="00ED3063"/>
    <w:rsid w:val="00ED5856"/>
    <w:rsid w:val="00EE385D"/>
    <w:rsid w:val="00EF1F2D"/>
    <w:rsid w:val="00F0168B"/>
    <w:rsid w:val="00F077A3"/>
    <w:rsid w:val="00F34AC2"/>
    <w:rsid w:val="00F57829"/>
    <w:rsid w:val="00F6672A"/>
    <w:rsid w:val="00F7084C"/>
    <w:rsid w:val="00F9696F"/>
    <w:rsid w:val="00FB5655"/>
    <w:rsid w:val="00FC43A0"/>
    <w:rsid w:val="00FC5224"/>
    <w:rsid w:val="00FE18C5"/>
    <w:rsid w:val="00FE2220"/>
    <w:rsid w:val="00FF0CEC"/>
    <w:rsid w:val="00FF33E4"/>
    <w:rsid w:val="00FF4F18"/>
    <w:rsid w:val="00FF7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A57BE6"/>
  <w15:docId w15:val="{AE4FC50D-5A57-4EE8-BC6E-4BA172CA5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F234D"/>
    <w:pPr>
      <w:widowControl w:val="0"/>
      <w:wordWrap w:val="0"/>
      <w:autoSpaceDE w:val="0"/>
      <w:autoSpaceDN w:val="0"/>
      <w:jc w:val="both"/>
    </w:pPr>
    <w:rPr>
      <w:rFonts w:ascii="바탕" w:eastAsia="굴림" w:hAnsi="Times New Roman" w:cs="Times New Roman"/>
      <w:szCs w:val="24"/>
    </w:rPr>
  </w:style>
  <w:style w:type="paragraph" w:styleId="1">
    <w:name w:val="heading 1"/>
    <w:basedOn w:val="2"/>
    <w:next w:val="a0"/>
    <w:link w:val="1Char"/>
    <w:autoRedefine/>
    <w:qFormat/>
    <w:rsid w:val="0053341D"/>
    <w:pPr>
      <w:numPr>
        <w:ilvl w:val="0"/>
      </w:numPr>
      <w:ind w:left="94" w:hanging="94"/>
      <w:outlineLvl w:val="0"/>
    </w:pPr>
    <w:rPr>
      <w:sz w:val="24"/>
      <w:szCs w:val="24"/>
    </w:rPr>
  </w:style>
  <w:style w:type="paragraph" w:styleId="2">
    <w:name w:val="heading 2"/>
    <w:basedOn w:val="a0"/>
    <w:next w:val="a0"/>
    <w:link w:val="2Char"/>
    <w:autoRedefine/>
    <w:qFormat/>
    <w:rsid w:val="0053341D"/>
    <w:pPr>
      <w:keepNext/>
      <w:numPr>
        <w:ilvl w:val="1"/>
        <w:numId w:val="1"/>
      </w:numPr>
      <w:tabs>
        <w:tab w:val="left" w:pos="-2000"/>
        <w:tab w:val="left" w:pos="-400"/>
      </w:tabs>
      <w:spacing w:after="100"/>
      <w:ind w:right="400"/>
      <w:outlineLvl w:val="1"/>
    </w:pPr>
    <w:rPr>
      <w:rFonts w:ascii="HY견고딕" w:eastAsia="HY견고딕" w:hAnsi="Arial"/>
      <w:sz w:val="22"/>
      <w:szCs w:val="22"/>
    </w:rPr>
  </w:style>
  <w:style w:type="paragraph" w:styleId="3">
    <w:name w:val="heading 3"/>
    <w:basedOn w:val="a0"/>
    <w:next w:val="a0"/>
    <w:link w:val="3Char"/>
    <w:qFormat/>
    <w:rsid w:val="00087B45"/>
    <w:pPr>
      <w:keepNext/>
      <w:numPr>
        <w:ilvl w:val="2"/>
        <w:numId w:val="1"/>
      </w:numPr>
      <w:tabs>
        <w:tab w:val="left" w:pos="200"/>
      </w:tabs>
      <w:adjustRightInd w:val="0"/>
      <w:spacing w:before="120" w:after="120"/>
      <w:jc w:val="left"/>
      <w:outlineLvl w:val="2"/>
    </w:pPr>
    <w:rPr>
      <w:rFonts w:ascii="HY견고딕" w:eastAsia="HY견고딕" w:hAnsi="Arial"/>
      <w:sz w:val="24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EB1FF5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rsid w:val="0053341D"/>
    <w:rPr>
      <w:rFonts w:ascii="HY견고딕" w:eastAsia="HY견고딕" w:hAnsi="Arial" w:cs="Times New Roman"/>
      <w:sz w:val="24"/>
      <w:szCs w:val="24"/>
    </w:rPr>
  </w:style>
  <w:style w:type="character" w:customStyle="1" w:styleId="2Char">
    <w:name w:val="제목 2 Char"/>
    <w:basedOn w:val="a1"/>
    <w:link w:val="2"/>
    <w:rsid w:val="0053341D"/>
    <w:rPr>
      <w:rFonts w:ascii="HY견고딕" w:eastAsia="HY견고딕" w:hAnsi="Arial" w:cs="Times New Roman"/>
      <w:sz w:val="22"/>
    </w:rPr>
  </w:style>
  <w:style w:type="character" w:customStyle="1" w:styleId="3Char">
    <w:name w:val="제목 3 Char"/>
    <w:basedOn w:val="a1"/>
    <w:link w:val="3"/>
    <w:rsid w:val="00087B45"/>
    <w:rPr>
      <w:rFonts w:ascii="HY견고딕" w:eastAsia="HY견고딕" w:hAnsi="Arial" w:cs="Times New Roman"/>
      <w:sz w:val="24"/>
      <w:szCs w:val="24"/>
    </w:rPr>
  </w:style>
  <w:style w:type="paragraph" w:styleId="a4">
    <w:name w:val="Body Text"/>
    <w:basedOn w:val="a0"/>
    <w:link w:val="Char"/>
    <w:semiHidden/>
    <w:rsid w:val="00A45376"/>
    <w:pPr>
      <w:adjustRightInd w:val="0"/>
      <w:snapToGrid w:val="0"/>
      <w:spacing w:line="300" w:lineRule="auto"/>
    </w:pPr>
    <w:rPr>
      <w:rFonts w:ascii="Arial" w:hAnsi="Arial"/>
      <w:kern w:val="0"/>
      <w:sz w:val="18"/>
    </w:rPr>
  </w:style>
  <w:style w:type="character" w:customStyle="1" w:styleId="Char">
    <w:name w:val="본문 Char"/>
    <w:basedOn w:val="a1"/>
    <w:link w:val="a4"/>
    <w:semiHidden/>
    <w:rsid w:val="00A45376"/>
    <w:rPr>
      <w:rFonts w:ascii="Arial" w:eastAsia="굴림" w:hAnsi="Arial" w:cs="Times New Roman"/>
      <w:kern w:val="0"/>
      <w:sz w:val="18"/>
      <w:szCs w:val="24"/>
    </w:rPr>
  </w:style>
  <w:style w:type="paragraph" w:styleId="10">
    <w:name w:val="toc 1"/>
    <w:basedOn w:val="a0"/>
    <w:next w:val="a0"/>
    <w:autoRedefine/>
    <w:uiPriority w:val="39"/>
    <w:qFormat/>
    <w:rsid w:val="00A45376"/>
    <w:pPr>
      <w:spacing w:before="120" w:after="120"/>
      <w:jc w:val="left"/>
    </w:pPr>
    <w:rPr>
      <w:rFonts w:ascii="Times New Roman"/>
      <w:b/>
      <w:bCs/>
      <w:caps/>
    </w:rPr>
  </w:style>
  <w:style w:type="paragraph" w:styleId="20">
    <w:name w:val="toc 2"/>
    <w:basedOn w:val="a0"/>
    <w:next w:val="a0"/>
    <w:autoRedefine/>
    <w:uiPriority w:val="39"/>
    <w:qFormat/>
    <w:rsid w:val="00A45376"/>
    <w:pPr>
      <w:ind w:left="180"/>
      <w:jc w:val="left"/>
    </w:pPr>
    <w:rPr>
      <w:rFonts w:ascii="Times New Roman"/>
      <w:smallCaps/>
    </w:rPr>
  </w:style>
  <w:style w:type="paragraph" w:styleId="30">
    <w:name w:val="toc 3"/>
    <w:basedOn w:val="a0"/>
    <w:next w:val="a0"/>
    <w:autoRedefine/>
    <w:uiPriority w:val="39"/>
    <w:qFormat/>
    <w:rsid w:val="00A45376"/>
    <w:pPr>
      <w:ind w:left="360"/>
      <w:jc w:val="left"/>
    </w:pPr>
    <w:rPr>
      <w:rFonts w:ascii="Times New Roman"/>
      <w:i/>
      <w:iCs/>
    </w:rPr>
  </w:style>
  <w:style w:type="paragraph" w:styleId="a5">
    <w:name w:val="header"/>
    <w:basedOn w:val="a0"/>
    <w:link w:val="Char0"/>
    <w:semiHidden/>
    <w:rsid w:val="00A45376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머리글 Char"/>
    <w:basedOn w:val="a1"/>
    <w:link w:val="a5"/>
    <w:semiHidden/>
    <w:rsid w:val="00A45376"/>
    <w:rPr>
      <w:rFonts w:ascii="바탕" w:eastAsia="굴림" w:hAnsi="Times New Roman" w:cs="Times New Roman"/>
      <w:szCs w:val="24"/>
    </w:rPr>
  </w:style>
  <w:style w:type="paragraph" w:styleId="a6">
    <w:name w:val="footer"/>
    <w:basedOn w:val="a0"/>
    <w:link w:val="Char1"/>
    <w:semiHidden/>
    <w:rsid w:val="00A45376"/>
    <w:pPr>
      <w:tabs>
        <w:tab w:val="center" w:pos="4252"/>
        <w:tab w:val="right" w:pos="8504"/>
      </w:tabs>
      <w:snapToGrid w:val="0"/>
    </w:pPr>
  </w:style>
  <w:style w:type="character" w:customStyle="1" w:styleId="Char1">
    <w:name w:val="바닥글 Char"/>
    <w:basedOn w:val="a1"/>
    <w:link w:val="a6"/>
    <w:semiHidden/>
    <w:rsid w:val="00A45376"/>
    <w:rPr>
      <w:rFonts w:ascii="바탕" w:eastAsia="굴림" w:hAnsi="Times New Roman" w:cs="Times New Roman"/>
      <w:szCs w:val="24"/>
    </w:rPr>
  </w:style>
  <w:style w:type="paragraph" w:customStyle="1" w:styleId="a7">
    <w:name w:val="제품명"/>
    <w:basedOn w:val="a0"/>
    <w:rsid w:val="00A45376"/>
    <w:rPr>
      <w:rFonts w:ascii="Arial" w:eastAsia="HY견고딕" w:hAnsi="Arial"/>
      <w:sz w:val="56"/>
    </w:rPr>
  </w:style>
  <w:style w:type="paragraph" w:customStyle="1" w:styleId="a8">
    <w:name w:val="문제"/>
    <w:basedOn w:val="a9"/>
    <w:rsid w:val="00A45376"/>
    <w:rPr>
      <w:rFonts w:ascii="굴림체" w:eastAsia="굴림체" w:hAnsi="굴림체" w:cs="굴림체"/>
      <w:b/>
      <w:color w:val="0000FF"/>
    </w:rPr>
  </w:style>
  <w:style w:type="paragraph" w:styleId="TOC">
    <w:name w:val="TOC Heading"/>
    <w:basedOn w:val="1"/>
    <w:next w:val="a0"/>
    <w:uiPriority w:val="39"/>
    <w:unhideWhenUsed/>
    <w:qFormat/>
    <w:rsid w:val="00A45376"/>
    <w:pPr>
      <w:keepLines/>
      <w:widowControl/>
      <w:numPr>
        <w:numId w:val="0"/>
      </w:numPr>
      <w:wordWrap/>
      <w:autoSpaceDE/>
      <w:autoSpaceDN/>
      <w:spacing w:before="480" w:line="276" w:lineRule="auto"/>
      <w:jc w:val="left"/>
      <w:outlineLvl w:val="9"/>
    </w:pPr>
    <w:rPr>
      <w:rFonts w:ascii="맑은 고딕" w:eastAsia="맑은 고딕" w:hAnsi="맑은 고딕"/>
      <w:b/>
      <w:bCs/>
      <w:color w:val="365F91"/>
      <w:kern w:val="0"/>
    </w:rPr>
  </w:style>
  <w:style w:type="paragraph" w:styleId="a">
    <w:name w:val="List Paragraph"/>
    <w:basedOn w:val="a0"/>
    <w:link w:val="Char2"/>
    <w:uiPriority w:val="34"/>
    <w:qFormat/>
    <w:rsid w:val="0053341D"/>
    <w:pPr>
      <w:numPr>
        <w:numId w:val="15"/>
      </w:numPr>
      <w:ind w:right="400"/>
    </w:pPr>
    <w:rPr>
      <w:rFonts w:ascii="맑은 고딕" w:eastAsia="맑은 고딕" w:hAnsi="맑은 고딕"/>
      <w:szCs w:val="20"/>
    </w:rPr>
  </w:style>
  <w:style w:type="paragraph" w:styleId="a9">
    <w:name w:val="Plain Text"/>
    <w:basedOn w:val="a0"/>
    <w:link w:val="Char3"/>
    <w:uiPriority w:val="99"/>
    <w:semiHidden/>
    <w:unhideWhenUsed/>
    <w:rsid w:val="00A45376"/>
    <w:rPr>
      <w:rFonts w:eastAsia="바탕" w:hAnsi="Courier New" w:cs="Courier New"/>
      <w:szCs w:val="20"/>
    </w:rPr>
  </w:style>
  <w:style w:type="character" w:customStyle="1" w:styleId="Char3">
    <w:name w:val="글자만 Char"/>
    <w:basedOn w:val="a1"/>
    <w:link w:val="a9"/>
    <w:uiPriority w:val="99"/>
    <w:semiHidden/>
    <w:rsid w:val="00A45376"/>
    <w:rPr>
      <w:rFonts w:ascii="바탕" w:eastAsia="바탕" w:hAnsi="Courier New" w:cs="Courier New"/>
      <w:szCs w:val="20"/>
    </w:rPr>
  </w:style>
  <w:style w:type="paragraph" w:styleId="aa">
    <w:name w:val="Balloon Text"/>
    <w:basedOn w:val="a0"/>
    <w:link w:val="Char4"/>
    <w:uiPriority w:val="99"/>
    <w:semiHidden/>
    <w:unhideWhenUsed/>
    <w:rsid w:val="00A45376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1"/>
    <w:link w:val="aa"/>
    <w:uiPriority w:val="99"/>
    <w:semiHidden/>
    <w:rsid w:val="00A45376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Book Title"/>
    <w:basedOn w:val="a1"/>
    <w:uiPriority w:val="33"/>
    <w:qFormat/>
    <w:rsid w:val="00EE385D"/>
    <w:rPr>
      <w:b/>
      <w:bCs/>
      <w:smallCaps/>
      <w:spacing w:val="5"/>
    </w:rPr>
  </w:style>
  <w:style w:type="table" w:styleId="ac">
    <w:name w:val="Table Grid"/>
    <w:basedOn w:val="a2"/>
    <w:uiPriority w:val="59"/>
    <w:rsid w:val="009D7F98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5">
    <w:name w:val="Light Grid Accent 5"/>
    <w:basedOn w:val="a2"/>
    <w:uiPriority w:val="62"/>
    <w:rsid w:val="007706E1"/>
    <w:pPr>
      <w:jc w:val="both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character" w:styleId="ad">
    <w:name w:val="Hyperlink"/>
    <w:basedOn w:val="a1"/>
    <w:uiPriority w:val="99"/>
    <w:unhideWhenUsed/>
    <w:rsid w:val="00FE18C5"/>
    <w:rPr>
      <w:color w:val="0000FF" w:themeColor="hyperlink"/>
      <w:u w:val="single"/>
    </w:rPr>
  </w:style>
  <w:style w:type="paragraph" w:styleId="ae">
    <w:name w:val="No Spacing"/>
    <w:uiPriority w:val="1"/>
    <w:qFormat/>
    <w:rsid w:val="00EB1FF5"/>
    <w:pPr>
      <w:widowControl w:val="0"/>
      <w:wordWrap w:val="0"/>
      <w:autoSpaceDE w:val="0"/>
      <w:autoSpaceDN w:val="0"/>
      <w:jc w:val="both"/>
    </w:pPr>
    <w:rPr>
      <w:rFonts w:ascii="바탕" w:eastAsia="굴림" w:hAnsi="Times New Roman" w:cs="Times New Roman"/>
      <w:szCs w:val="24"/>
    </w:rPr>
  </w:style>
  <w:style w:type="character" w:customStyle="1" w:styleId="4Char">
    <w:name w:val="제목 4 Char"/>
    <w:basedOn w:val="a1"/>
    <w:link w:val="4"/>
    <w:uiPriority w:val="9"/>
    <w:rsid w:val="00EB1FF5"/>
    <w:rPr>
      <w:rFonts w:ascii="바탕" w:eastAsia="굴림" w:hAnsi="Times New Roman" w:cs="Times New Roman"/>
      <w:b/>
      <w:bCs/>
      <w:szCs w:val="24"/>
    </w:rPr>
  </w:style>
  <w:style w:type="paragraph" w:customStyle="1" w:styleId="x">
    <w:name w:val="번호_목록x)"/>
    <w:basedOn w:val="a"/>
    <w:link w:val="xChar"/>
    <w:qFormat/>
    <w:rsid w:val="008F30EB"/>
    <w:pPr>
      <w:numPr>
        <w:numId w:val="7"/>
      </w:numPr>
      <w:spacing w:line="240" w:lineRule="atLeast"/>
    </w:pPr>
  </w:style>
  <w:style w:type="character" w:customStyle="1" w:styleId="Char2">
    <w:name w:val="목록 단락 Char"/>
    <w:basedOn w:val="a1"/>
    <w:link w:val="a"/>
    <w:uiPriority w:val="34"/>
    <w:rsid w:val="0053341D"/>
    <w:rPr>
      <w:rFonts w:ascii="맑은 고딕" w:eastAsia="맑은 고딕" w:hAnsi="맑은 고딕" w:cs="Times New Roman"/>
      <w:szCs w:val="20"/>
    </w:rPr>
  </w:style>
  <w:style w:type="character" w:customStyle="1" w:styleId="xChar">
    <w:name w:val="번호_목록x) Char"/>
    <w:basedOn w:val="Char2"/>
    <w:link w:val="x"/>
    <w:rsid w:val="008F30EB"/>
    <w:rPr>
      <w:rFonts w:ascii="맑은 고딕" w:eastAsia="맑은 고딕" w:hAnsi="맑은 고딕" w:cs="Times New Roman"/>
      <w:b w:val="0"/>
      <w:sz w:val="22"/>
      <w:szCs w:val="20"/>
    </w:rPr>
  </w:style>
  <w:style w:type="paragraph" w:styleId="af">
    <w:name w:val="caption"/>
    <w:basedOn w:val="a0"/>
    <w:next w:val="a0"/>
    <w:uiPriority w:val="35"/>
    <w:unhideWhenUsed/>
    <w:qFormat/>
    <w:rsid w:val="005E3681"/>
    <w:rPr>
      <w:b/>
      <w:bCs/>
      <w:szCs w:val="20"/>
    </w:rPr>
  </w:style>
  <w:style w:type="paragraph" w:customStyle="1" w:styleId="af0">
    <w:name w:val="항목"/>
    <w:basedOn w:val="a"/>
    <w:link w:val="Char5"/>
    <w:qFormat/>
    <w:rsid w:val="00956451"/>
    <w:rPr>
      <w:b/>
    </w:rPr>
  </w:style>
  <w:style w:type="character" w:customStyle="1" w:styleId="Char5">
    <w:name w:val="항목 Char"/>
    <w:basedOn w:val="Char2"/>
    <w:link w:val="af0"/>
    <w:rsid w:val="00956451"/>
    <w:rPr>
      <w:rFonts w:ascii="맑은 고딕" w:eastAsia="맑은 고딕" w:hAnsi="맑은 고딕" w:cs="Times New Roman"/>
      <w:b/>
      <w:sz w:val="22"/>
      <w:szCs w:val="20"/>
    </w:rPr>
  </w:style>
  <w:style w:type="paragraph" w:styleId="af1">
    <w:name w:val="Normal (Web)"/>
    <w:basedOn w:val="a0"/>
    <w:uiPriority w:val="99"/>
    <w:semiHidden/>
    <w:unhideWhenUsed/>
    <w:rsid w:val="000A7482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hAnsi="굴림" w:cs="굴림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4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931032">
                  <w:marLeft w:val="0"/>
                  <w:marRight w:val="0"/>
                  <w:marTop w:val="0"/>
                  <w:marBottom w:val="0"/>
                  <w:divBdr>
                    <w:top w:val="single" w:sz="6" w:space="5" w:color="C2C2C2"/>
                    <w:left w:val="single" w:sz="6" w:space="5" w:color="C2C2C2"/>
                    <w:bottom w:val="single" w:sz="6" w:space="5" w:color="C2C2C2"/>
                    <w:right w:val="single" w:sz="6" w:space="5" w:color="C2C2C2"/>
                  </w:divBdr>
                  <w:divsChild>
                    <w:div w:id="108568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636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615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www.orangepi.org/downloadresources" TargetMode="External"/><Relationship Id="rId26" Type="http://schemas.openxmlformats.org/officeDocument/2006/relationships/hyperlink" Target="http://www.orangepi.org/Docs/WiringPi.html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sdcard.org/downloads/formatter_4/eula_windows/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hyperlink" Target="http://sourceforge.net/projects/win32diskimager/files/Archive/" TargetMode="External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hyperlink" Target="https://github.com/orangepi-xunlong/WiringOP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microsoft.com/office/2011/relationships/people" Target="peop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4BA732-A1FB-4F98-BCAB-28B95151AC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14858</TotalTime>
  <Pages>33</Pages>
  <Words>2675</Words>
  <Characters>15250</Characters>
  <Application>Microsoft Office Word</Application>
  <DocSecurity>0</DocSecurity>
  <Lines>127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JBES</Company>
  <LinksUpToDate>false</LinksUpToDate>
  <CharactersWithSpaces>17890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KETI</dc:creator>
  <cp:lastModifiedBy>Oh Gyutae</cp:lastModifiedBy>
  <cp:revision>116</cp:revision>
  <dcterms:created xsi:type="dcterms:W3CDTF">2012-08-01T01:54:00Z</dcterms:created>
  <dcterms:modified xsi:type="dcterms:W3CDTF">2020-07-30T02:33:00Z</dcterms:modified>
</cp:coreProperties>
</file>